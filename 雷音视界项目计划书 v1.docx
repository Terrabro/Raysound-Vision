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9"/>
        <w:tblW w:w="85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4"/>
        <w:gridCol w:w="7144"/>
      </w:tblGrid>
      <w:tr w14:paraId="5FD8C0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trPr>
        <w:tc>
          <w:tcPr>
            <w:tcW w:w="1384" w:type="dxa"/>
            <w:vMerge w:val="restart"/>
            <w:vAlign w:val="center"/>
          </w:tcPr>
          <w:p w14:paraId="657EB54C">
            <w:pPr>
              <w:rPr>
                <w:rFonts w:eastAsia="宋体" w:cs="Times New Roman"/>
                <w:color w:val="000000"/>
                <w:kern w:val="0"/>
                <w:sz w:val="20"/>
                <w:szCs w:val="20"/>
              </w:rPr>
            </w:pPr>
            <w:r>
              <w:rPr>
                <w:rFonts w:hint="eastAsia" w:eastAsia="宋体" w:cs="Times New Roman"/>
                <w:b/>
                <w:color w:val="000000"/>
                <w:kern w:val="0"/>
                <w:sz w:val="20"/>
                <w:szCs w:val="20"/>
              </w:rPr>
              <w:t xml:space="preserve">  </w:t>
            </w:r>
            <w:r>
              <w:rPr>
                <w:rFonts w:eastAsia="宋体" w:cs="Times New Roman"/>
                <w:b/>
                <w:color w:val="000000"/>
                <w:kern w:val="0"/>
                <w:sz w:val="20"/>
                <w:szCs w:val="20"/>
              </w:rPr>
              <w:drawing>
                <wp:inline distT="0" distB="0" distL="0" distR="0">
                  <wp:extent cx="537210" cy="349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695" cy="350185"/>
                          </a:xfrm>
                          <a:prstGeom prst="rect">
                            <a:avLst/>
                          </a:prstGeom>
                        </pic:spPr>
                      </pic:pic>
                    </a:graphicData>
                  </a:graphic>
                </wp:inline>
              </w:drawing>
            </w:r>
          </w:p>
        </w:tc>
        <w:tc>
          <w:tcPr>
            <w:tcW w:w="7144" w:type="dxa"/>
            <w:vAlign w:val="center"/>
          </w:tcPr>
          <w:p w14:paraId="274D9F60">
            <w:pPr>
              <w:rPr>
                <w:rFonts w:eastAsia="宋体" w:cs="Times New Roman"/>
                <w:b/>
                <w:color w:val="000000"/>
                <w:kern w:val="0"/>
                <w:sz w:val="24"/>
                <w:szCs w:val="20"/>
              </w:rPr>
            </w:pPr>
            <w:r>
              <w:rPr>
                <w:rFonts w:hint="eastAsia" w:eastAsia="宋体" w:cs="Times New Roman"/>
                <w:b/>
                <w:color w:val="000000"/>
                <w:kern w:val="0"/>
                <w:sz w:val="24"/>
                <w:szCs w:val="20"/>
              </w:rPr>
              <w:t>第十九届全国大学生软件创新大赛</w:t>
            </w:r>
          </w:p>
        </w:tc>
      </w:tr>
      <w:tr w14:paraId="29184C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trPr>
        <w:tc>
          <w:tcPr>
            <w:tcW w:w="1384" w:type="dxa"/>
            <w:vMerge w:val="continue"/>
          </w:tcPr>
          <w:p w14:paraId="23B08B06">
            <w:pPr>
              <w:ind w:firstLine="480"/>
              <w:rPr>
                <w:rFonts w:eastAsia="宋体" w:cs="Times New Roman"/>
                <w:b/>
                <w:color w:val="000000"/>
                <w:kern w:val="0"/>
                <w:sz w:val="20"/>
                <w:szCs w:val="20"/>
              </w:rPr>
            </w:pPr>
          </w:p>
        </w:tc>
        <w:tc>
          <w:tcPr>
            <w:tcW w:w="7144" w:type="dxa"/>
            <w:vAlign w:val="center"/>
          </w:tcPr>
          <w:p w14:paraId="0EEC332B">
            <w:pPr>
              <w:spacing w:line="300" w:lineRule="auto"/>
              <w:rPr>
                <w:rFonts w:eastAsia="宋体" w:cs="Times New Roman"/>
                <w:b/>
                <w:color w:val="000000"/>
                <w:kern w:val="0"/>
                <w:sz w:val="24"/>
                <w:szCs w:val="20"/>
              </w:rPr>
            </w:pPr>
            <w:r>
              <w:rPr>
                <w:rFonts w:hint="eastAsia" w:eastAsia="宋体" w:cs="Times New Roman"/>
                <w:b/>
                <w:color w:val="000000"/>
                <w:kern w:val="0"/>
                <w:sz w:val="24"/>
                <w:szCs w:val="20"/>
              </w:rPr>
              <w:t>文档</w:t>
            </w:r>
            <w:r>
              <w:rPr>
                <w:rFonts w:eastAsia="宋体" w:cs="Times New Roman"/>
                <w:b/>
                <w:color w:val="000000"/>
                <w:kern w:val="0"/>
                <w:sz w:val="24"/>
                <w:szCs w:val="20"/>
              </w:rPr>
              <w:t>编号：</w:t>
            </w:r>
            <w:r>
              <w:rPr>
                <w:rFonts w:hint="eastAsia" w:eastAsia="宋体" w:cs="Times New Roman"/>
                <w:b/>
                <w:color w:val="000000"/>
                <w:kern w:val="0"/>
                <w:sz w:val="24"/>
                <w:szCs w:val="20"/>
              </w:rPr>
              <w:t>SWC</w:t>
            </w:r>
            <w:r>
              <w:rPr>
                <w:rFonts w:eastAsia="宋体" w:cs="Times New Roman"/>
                <w:b/>
                <w:color w:val="000000"/>
                <w:kern w:val="0"/>
                <w:sz w:val="24"/>
                <w:szCs w:val="20"/>
              </w:rPr>
              <w:t>202</w:t>
            </w:r>
            <w:r>
              <w:rPr>
                <w:rFonts w:hint="eastAsia" w:eastAsia="宋体" w:cs="Times New Roman"/>
                <w:b/>
                <w:color w:val="000000"/>
                <w:kern w:val="0"/>
                <w:sz w:val="24"/>
                <w:szCs w:val="20"/>
              </w:rPr>
              <w:t>6</w:t>
            </w:r>
            <w:r>
              <w:rPr>
                <w:rFonts w:eastAsia="宋体" w:cs="Times New Roman"/>
                <w:b/>
                <w:color w:val="000000"/>
                <w:kern w:val="0"/>
                <w:sz w:val="24"/>
                <w:szCs w:val="20"/>
              </w:rPr>
              <w:t>-</w:t>
            </w:r>
            <w:r>
              <w:rPr>
                <w:rFonts w:hint="eastAsia" w:eastAsia="宋体" w:cs="Times New Roman"/>
                <w:b/>
                <w:color w:val="000000"/>
                <w:kern w:val="0"/>
                <w:sz w:val="24"/>
                <w:szCs w:val="20"/>
              </w:rPr>
              <w:t>雷音视界</w:t>
            </w:r>
          </w:p>
        </w:tc>
      </w:tr>
    </w:tbl>
    <w:p w14:paraId="3A82B5A1">
      <w:pPr>
        <w:jc w:val="center"/>
        <w:rPr>
          <w:rFonts w:eastAsia="宋体" w:cs="Times New Roman"/>
          <w:color w:val="000000"/>
          <w:sz w:val="24"/>
          <w:rPrChange w:id="27" w:author="孙宇凯" w:date="2026-02-02T10:57:50Z">
            <w:rPr>
              <w:rFonts w:eastAsia="宋体"/>
              <w:color w:val="000000"/>
              <w:sz w:val="24"/>
            </w:rPr>
          </w:rPrChange>
        </w:rPr>
      </w:pPr>
    </w:p>
    <w:p w14:paraId="6A22562B">
      <w:pPr>
        <w:jc w:val="center"/>
        <w:rPr>
          <w:rFonts w:eastAsia="宋体" w:cs="Times New Roman"/>
          <w:b/>
          <w:color w:val="000000"/>
          <w:sz w:val="24"/>
          <w:rPrChange w:id="28" w:author="孙宇凯" w:date="2026-02-02T10:57:50Z">
            <w:rPr>
              <w:rFonts w:eastAsia="宋体"/>
              <w:b/>
              <w:color w:val="000000"/>
              <w:sz w:val="24"/>
            </w:rPr>
          </w:rPrChange>
        </w:rPr>
      </w:pPr>
    </w:p>
    <w:p w14:paraId="2688AE2B">
      <w:pPr>
        <w:jc w:val="center"/>
        <w:rPr>
          <w:rFonts w:eastAsia="宋体" w:cs="Times New Roman"/>
          <w:b/>
          <w:color w:val="000000"/>
          <w:sz w:val="24"/>
          <w:rPrChange w:id="29" w:author="孙宇凯" w:date="2026-02-02T10:57:50Z">
            <w:rPr>
              <w:rFonts w:eastAsia="宋体"/>
              <w:b/>
              <w:color w:val="000000"/>
              <w:sz w:val="24"/>
            </w:rPr>
          </w:rPrChange>
        </w:rPr>
      </w:pPr>
      <w:r>
        <w:rPr>
          <w:rFonts w:hint="eastAsia" w:eastAsia="宋体" w:cs="Times New Roman"/>
          <w:b/>
          <w:color w:val="000000"/>
          <w:sz w:val="24"/>
          <w:rPrChange w:id="31" w:author="孙宇凯" w:date="2026-02-02T10:57:50Z">
            <w:rPr>
              <w:rFonts w:hint="eastAsia" w:eastAsia="宋体"/>
              <w:b/>
              <w:color w:val="000000"/>
              <w:sz w:val="24"/>
            </w:rPr>
          </w:rPrChange>
        </w:rPr>
        <w:drawing>
          <wp:inline distT="0" distB="0" distL="114300" distR="114300">
            <wp:extent cx="1890395" cy="1312545"/>
            <wp:effectExtent l="0" t="0" r="1905" b="8255"/>
            <wp:docPr id="17" name="图片 17" descr="f8de386a365dd4553f917161362c2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8de386a365dd4553f917161362c2fbc"/>
                    <pic:cNvPicPr>
                      <a:picLocks noChangeAspect="1"/>
                    </pic:cNvPicPr>
                  </pic:nvPicPr>
                  <pic:blipFill>
                    <a:blip r:embed="rId14"/>
                    <a:srcRect l="19549" t="28420" r="17436" b="27836"/>
                    <a:stretch>
                      <a:fillRect/>
                    </a:stretch>
                  </pic:blipFill>
                  <pic:spPr>
                    <a:xfrm>
                      <a:off x="0" y="0"/>
                      <a:ext cx="1890395" cy="1312545"/>
                    </a:xfrm>
                    <a:prstGeom prst="rect">
                      <a:avLst/>
                    </a:prstGeom>
                  </pic:spPr>
                </pic:pic>
              </a:graphicData>
            </a:graphic>
          </wp:inline>
        </w:drawing>
      </w:r>
    </w:p>
    <w:p w14:paraId="7CF71EFC">
      <w:pPr>
        <w:jc w:val="center"/>
        <w:rPr>
          <w:rFonts w:eastAsia="宋体" w:cs="Times New Roman"/>
          <w:b/>
          <w:color w:val="000000"/>
          <w:sz w:val="24"/>
          <w:rPrChange w:id="32" w:author="孙宇凯" w:date="2026-02-02T10:57:50Z">
            <w:rPr>
              <w:rFonts w:eastAsia="宋体"/>
              <w:b/>
              <w:color w:val="000000"/>
              <w:sz w:val="24"/>
            </w:rPr>
          </w:rPrChange>
        </w:rPr>
      </w:pPr>
    </w:p>
    <w:p w14:paraId="3B638844">
      <w:pPr>
        <w:jc w:val="center"/>
        <w:rPr>
          <w:rFonts w:eastAsia="宋体" w:cs="Times New Roman"/>
          <w:b/>
          <w:color w:val="000000"/>
          <w:sz w:val="24"/>
          <w:rPrChange w:id="33" w:author="孙宇凯" w:date="2026-02-02T10:57:50Z">
            <w:rPr>
              <w:rFonts w:eastAsia="宋体"/>
              <w:b/>
              <w:color w:val="000000"/>
              <w:sz w:val="24"/>
            </w:rPr>
          </w:rPrChange>
        </w:rPr>
      </w:pPr>
    </w:p>
    <w:p w14:paraId="59355B38">
      <w:pPr>
        <w:jc w:val="center"/>
        <w:rPr>
          <w:rFonts w:hint="eastAsia" w:ascii="Times New Roman" w:hAnsi="Times New Roman" w:eastAsia="宋体" w:cs="Times New Roman"/>
          <w:b/>
          <w:color w:val="000000"/>
          <w:sz w:val="44"/>
          <w:szCs w:val="44"/>
          <w:rPrChange w:id="34" w:author="孙宇凯" w:date="2026-02-02T10:57:50Z">
            <w:rPr>
              <w:rFonts w:hint="eastAsia" w:ascii="宋体" w:hAnsi="宋体" w:eastAsia="宋体" w:cs="宋体"/>
              <w:b/>
              <w:color w:val="000000"/>
              <w:sz w:val="44"/>
              <w:szCs w:val="44"/>
            </w:rPr>
          </w:rPrChange>
        </w:rPr>
      </w:pPr>
      <w:r>
        <w:rPr>
          <w:rFonts w:hint="eastAsia" w:ascii="Times New Roman" w:hAnsi="Times New Roman" w:eastAsia="宋体" w:cs="Times New Roman"/>
          <w:b/>
          <w:color w:val="000000"/>
          <w:sz w:val="44"/>
          <w:szCs w:val="44"/>
          <w:rPrChange w:id="35" w:author="孙宇凯" w:date="2026-02-02T10:57:50Z">
            <w:rPr>
              <w:rFonts w:hint="eastAsia" w:ascii="宋体" w:hAnsi="宋体" w:eastAsia="宋体" w:cs="宋体"/>
              <w:b/>
              <w:color w:val="000000"/>
              <w:sz w:val="44"/>
              <w:szCs w:val="44"/>
            </w:rPr>
          </w:rPrChange>
        </w:rPr>
        <w:t>雷音视界</w:t>
      </w:r>
    </w:p>
    <w:p w14:paraId="074EA4DB">
      <w:pPr>
        <w:spacing w:line="300" w:lineRule="auto"/>
        <w:jc w:val="center"/>
        <w:rPr>
          <w:rFonts w:eastAsia="宋体" w:cs="Times New Roman"/>
          <w:b/>
        </w:rPr>
      </w:pPr>
      <w:r>
        <w:rPr>
          <w:rFonts w:hint="eastAsia" w:eastAsia="宋体" w:cs="Times New Roman"/>
          <w:b/>
          <w:sz w:val="24"/>
        </w:rPr>
        <w:t>Raysound Vision</w:t>
      </w:r>
    </w:p>
    <w:p w14:paraId="2B7E4F80">
      <w:pPr>
        <w:spacing w:line="300" w:lineRule="auto"/>
        <w:jc w:val="center"/>
        <w:rPr>
          <w:rFonts w:eastAsia="宋体" w:cs="Times New Roman"/>
          <w:b/>
        </w:rPr>
      </w:pPr>
    </w:p>
    <w:p w14:paraId="083553C6">
      <w:pPr>
        <w:jc w:val="center"/>
        <w:rPr>
          <w:rFonts w:hint="eastAsia" w:ascii="Times New Roman" w:hAnsi="Times New Roman" w:eastAsia="宋体" w:cs="Times New Roman"/>
          <w:b/>
          <w:color w:val="000000"/>
          <w:sz w:val="36"/>
          <w:szCs w:val="36"/>
        </w:rPr>
      </w:pPr>
      <w:r>
        <w:rPr>
          <w:rFonts w:hint="eastAsia" w:ascii="Times New Roman" w:hAnsi="Times New Roman" w:eastAsia="宋体" w:cs="Times New Roman"/>
          <w:b/>
          <w:color w:val="000000"/>
          <w:sz w:val="36"/>
          <w:szCs w:val="36"/>
        </w:rPr>
        <w:t>项目计划书</w:t>
      </w:r>
    </w:p>
    <w:p w14:paraId="20EB53BE">
      <w:pPr>
        <w:spacing w:line="300" w:lineRule="auto"/>
        <w:jc w:val="center"/>
        <w:rPr>
          <w:rFonts w:eastAsia="宋体" w:cs="Times New Roman"/>
          <w:b/>
          <w:sz w:val="24"/>
        </w:rPr>
      </w:pPr>
      <w:r>
        <w:rPr>
          <w:rFonts w:hint="eastAsia" w:eastAsia="宋体" w:cs="Times New Roman"/>
          <w:b/>
          <w:sz w:val="24"/>
        </w:rPr>
        <w:t>Version:</w:t>
      </w:r>
      <w:r>
        <w:rPr>
          <w:rFonts w:eastAsia="宋体" w:cs="Times New Roman"/>
          <w:b/>
          <w:sz w:val="24"/>
        </w:rPr>
        <w:t xml:space="preserve"> </w:t>
      </w:r>
      <w:r>
        <w:rPr>
          <w:rFonts w:hint="eastAsia" w:eastAsia="宋体" w:cs="Times New Roman"/>
          <w:b/>
          <w:sz w:val="24"/>
        </w:rPr>
        <w:t>1</w:t>
      </w:r>
    </w:p>
    <w:p w14:paraId="4F4A62A9">
      <w:pPr>
        <w:jc w:val="center"/>
        <w:rPr>
          <w:rFonts w:eastAsia="宋体" w:cs="Times New Roman"/>
          <w:color w:val="000000"/>
          <w:rPrChange w:id="36" w:author="孙宇凯" w:date="2026-02-02T10:57:50Z">
            <w:rPr>
              <w:rFonts w:eastAsia="宋体"/>
              <w:color w:val="000000"/>
            </w:rPr>
          </w:rPrChange>
        </w:rPr>
      </w:pPr>
    </w:p>
    <w:p w14:paraId="7FA7177F">
      <w:pPr>
        <w:jc w:val="center"/>
        <w:rPr>
          <w:rFonts w:eastAsia="宋体" w:cs="Times New Roman"/>
          <w:color w:val="000000"/>
          <w:rPrChange w:id="37" w:author="孙宇凯" w:date="2026-02-02T10:57:50Z">
            <w:rPr>
              <w:rFonts w:eastAsia="宋体"/>
              <w:color w:val="000000"/>
            </w:rPr>
          </w:rPrChange>
        </w:rPr>
      </w:pPr>
    </w:p>
    <w:p w14:paraId="24DAF880">
      <w:pPr>
        <w:jc w:val="center"/>
        <w:rPr>
          <w:rFonts w:eastAsia="宋体" w:cs="Times New Roman"/>
          <w:color w:val="000000"/>
          <w:rPrChange w:id="38" w:author="孙宇凯" w:date="2026-02-02T10:57:50Z">
            <w:rPr>
              <w:rFonts w:eastAsia="宋体"/>
              <w:color w:val="000000"/>
            </w:rPr>
          </w:rPrChange>
        </w:rPr>
      </w:pPr>
    </w:p>
    <w:p w14:paraId="0F08E3CE">
      <w:pPr>
        <w:jc w:val="center"/>
        <w:rPr>
          <w:rFonts w:eastAsia="宋体" w:cs="Times New Roman"/>
          <w:color w:val="000000"/>
          <w:rPrChange w:id="39" w:author="孙宇凯" w:date="2026-02-02T10:57:50Z">
            <w:rPr>
              <w:rFonts w:eastAsia="宋体"/>
              <w:color w:val="000000"/>
            </w:rPr>
          </w:rPrChange>
        </w:rPr>
      </w:pPr>
    </w:p>
    <w:p w14:paraId="4B9276DD">
      <w:pPr>
        <w:spacing w:line="300" w:lineRule="auto"/>
        <w:jc w:val="center"/>
        <w:rPr>
          <w:rFonts w:eastAsia="宋体" w:cs="Times New Roman"/>
          <w:b/>
          <w:sz w:val="24"/>
        </w:rPr>
      </w:pPr>
      <w:r>
        <w:rPr>
          <w:rFonts w:ascii="Times New Roman" w:hAnsi="Times New Roman" w:eastAsia="宋体" w:cs="Times New Roman"/>
          <w:sz w:val="24"/>
          <w:szCs w:val="24"/>
          <w:rPrChange w:id="41" w:author="孙宇凯" w:date="2026-02-02T10:57:50Z">
            <w:rPr>
              <w:rFonts w:ascii="宋体" w:hAnsi="宋体" w:eastAsia="宋体" w:cs="宋体"/>
              <w:sz w:val="24"/>
              <w:szCs w:val="24"/>
            </w:rPr>
          </w:rPrChange>
        </w:rPr>
        <w:drawing>
          <wp:inline distT="0" distB="0" distL="114300" distR="114300">
            <wp:extent cx="304800" cy="304800"/>
            <wp:effectExtent l="0" t="0" r="0" b="0"/>
            <wp:docPr id="2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descr="IMG_256"/>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r>
        <w:rPr>
          <w:rFonts w:ascii="Times New Roman" w:hAnsi="Times New Roman" w:eastAsia="宋体" w:cs="Times New Roman"/>
          <w:sz w:val="24"/>
          <w:szCs w:val="24"/>
          <w:rPrChange w:id="43" w:author="孙宇凯" w:date="2026-02-02T10:57:50Z">
            <w:rPr>
              <w:rFonts w:ascii="宋体" w:hAnsi="宋体" w:eastAsia="宋体" w:cs="宋体"/>
              <w:sz w:val="24"/>
              <w:szCs w:val="24"/>
            </w:rPr>
          </w:rPrChange>
        </w:rPr>
        <w:drawing>
          <wp:inline distT="0" distB="0" distL="114300" distR="114300">
            <wp:extent cx="304800" cy="304800"/>
            <wp:effectExtent l="0" t="0" r="0" b="0"/>
            <wp:docPr id="2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descr="IMG_256"/>
                    <pic:cNvPicPr>
                      <a:picLocks noChangeAspect="1"/>
                    </pic:cNvPicPr>
                  </pic:nvPicPr>
                  <pic:blipFill>
                    <a:blip r:embed="rId15"/>
                    <a:stretch>
                      <a:fillRect/>
                    </a:stretch>
                  </pic:blipFill>
                  <pic:spPr>
                    <a:xfrm>
                      <a:off x="0" y="0"/>
                      <a:ext cx="304800" cy="304800"/>
                    </a:xfrm>
                    <a:prstGeom prst="rect">
                      <a:avLst/>
                    </a:prstGeom>
                    <a:noFill/>
                    <a:ln w="9525">
                      <a:noFill/>
                    </a:ln>
                  </pic:spPr>
                </pic:pic>
              </a:graphicData>
            </a:graphic>
          </wp:inline>
        </w:drawing>
      </w:r>
    </w:p>
    <w:p w14:paraId="1AC10C91">
      <w:pPr>
        <w:spacing w:line="300" w:lineRule="auto"/>
        <w:jc w:val="center"/>
        <w:rPr>
          <w:rFonts w:eastAsia="宋体" w:cs="Times New Roman"/>
          <w:b/>
          <w:sz w:val="24"/>
        </w:rPr>
      </w:pPr>
      <w:r>
        <w:rPr>
          <w:rFonts w:hint="eastAsia" w:eastAsia="宋体" w:cs="Times New Roman"/>
          <w:b/>
          <w:color w:val="000000"/>
          <w:sz w:val="24"/>
          <w:rPrChange w:id="45" w:author="孙宇凯" w:date="2026-02-02T10:57:50Z">
            <w:rPr>
              <w:rFonts w:hint="eastAsia" w:eastAsia="宋体"/>
              <w:b/>
              <w:color w:val="000000"/>
              <w:sz w:val="24"/>
            </w:rPr>
          </w:rPrChange>
        </w:rPr>
        <w:drawing>
          <wp:inline distT="0" distB="0" distL="114300" distR="114300">
            <wp:extent cx="1060450" cy="705485"/>
            <wp:effectExtent l="0" t="0" r="6350" b="5715"/>
            <wp:docPr id="29" name="图片 29" descr="ChatGPT Image 2026年2月1日 18_13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hatGPT Image 2026年2月1日 18_13_42"/>
                    <pic:cNvPicPr>
                      <a:picLocks noChangeAspect="1"/>
                    </pic:cNvPicPr>
                  </pic:nvPicPr>
                  <pic:blipFill>
                    <a:blip r:embed="rId16"/>
                    <a:srcRect l="23461" t="21712" r="18044" b="39376"/>
                    <a:stretch>
                      <a:fillRect/>
                    </a:stretch>
                  </pic:blipFill>
                  <pic:spPr>
                    <a:xfrm>
                      <a:off x="0" y="0"/>
                      <a:ext cx="1060450" cy="705485"/>
                    </a:xfrm>
                    <a:prstGeom prst="rect">
                      <a:avLst/>
                    </a:prstGeom>
                  </pic:spPr>
                </pic:pic>
              </a:graphicData>
            </a:graphic>
          </wp:inline>
        </w:drawing>
      </w:r>
    </w:p>
    <w:p w14:paraId="3247A2A1">
      <w:pPr>
        <w:spacing w:line="300" w:lineRule="auto"/>
        <w:jc w:val="center"/>
        <w:rPr>
          <w:rFonts w:eastAsia="宋体" w:cs="Times New Roman"/>
          <w:b/>
          <w:sz w:val="24"/>
        </w:rPr>
      </w:pPr>
      <w:r>
        <w:rPr>
          <w:rFonts w:hint="eastAsia" w:eastAsia="宋体" w:cs="Times New Roman"/>
          <w:b/>
          <w:sz w:val="24"/>
        </w:rPr>
        <w:t>雷音视界</w:t>
      </w:r>
    </w:p>
    <w:p w14:paraId="454F79F8">
      <w:pPr>
        <w:spacing w:line="300" w:lineRule="auto"/>
        <w:jc w:val="center"/>
        <w:rPr>
          <w:rFonts w:eastAsia="宋体" w:cs="Times New Roman"/>
          <w:b/>
          <w:sz w:val="24"/>
        </w:rPr>
      </w:pPr>
    </w:p>
    <w:p w14:paraId="22481214">
      <w:pPr>
        <w:spacing w:line="300" w:lineRule="auto"/>
        <w:jc w:val="center"/>
        <w:rPr>
          <w:rFonts w:eastAsia="宋体" w:cs="Times New Roman"/>
          <w:b/>
          <w:sz w:val="24"/>
        </w:rPr>
      </w:pPr>
    </w:p>
    <w:p w14:paraId="006F3DD1">
      <w:pPr>
        <w:jc w:val="center"/>
        <w:rPr>
          <w:rFonts w:eastAsia="宋体" w:cs="Times New Roman"/>
          <w:color w:val="000000"/>
          <w:rPrChange w:id="46" w:author="孙宇凯" w:date="2026-02-02T10:57:50Z">
            <w:rPr>
              <w:rFonts w:eastAsia="宋体"/>
              <w:color w:val="000000"/>
            </w:rPr>
          </w:rPrChange>
        </w:rPr>
      </w:pPr>
    </w:p>
    <w:p w14:paraId="20F865E4">
      <w:pPr>
        <w:jc w:val="center"/>
        <w:rPr>
          <w:rFonts w:eastAsia="宋体" w:cs="Times New Roman"/>
          <w:b/>
          <w:color w:val="000000"/>
          <w:sz w:val="24"/>
          <w:rPrChange w:id="47" w:author="孙宇凯" w:date="2026-02-02T10:57:50Z">
            <w:rPr>
              <w:rFonts w:eastAsia="宋体"/>
              <w:b/>
              <w:color w:val="000000"/>
              <w:sz w:val="24"/>
            </w:rPr>
          </w:rPrChange>
        </w:rPr>
      </w:pPr>
      <w:commentRangeStart w:id="0"/>
      <w:r>
        <w:rPr>
          <w:rFonts w:eastAsia="宋体" w:cs="Times New Roman"/>
          <w:b/>
          <w:color w:val="000000"/>
          <w:sz w:val="24"/>
          <w:rPrChange w:id="48" w:author="孙宇凯" w:date="2026-02-02T10:57:50Z">
            <w:rPr>
              <w:rFonts w:eastAsia="宋体"/>
              <w:b/>
              <w:color w:val="000000"/>
              <w:sz w:val="24"/>
            </w:rPr>
          </w:rPrChange>
        </w:rPr>
        <w:t>[</w:t>
      </w:r>
      <w:r>
        <w:rPr>
          <w:rFonts w:hint="eastAsia" w:eastAsia="宋体" w:cs="Times New Roman"/>
          <w:b/>
          <w:color w:val="000000"/>
          <w:sz w:val="24"/>
          <w:rPrChange w:id="49" w:author="孙宇凯" w:date="2026-02-02T10:57:50Z">
            <w:rPr>
              <w:rFonts w:hint="eastAsia" w:eastAsia="宋体"/>
              <w:b/>
              <w:color w:val="000000"/>
              <w:sz w:val="24"/>
            </w:rPr>
          </w:rPrChange>
        </w:rPr>
        <w:t>2026-02-01</w:t>
      </w:r>
      <w:r>
        <w:rPr>
          <w:rFonts w:eastAsia="宋体" w:cs="Times New Roman"/>
          <w:b/>
          <w:color w:val="000000"/>
          <w:sz w:val="24"/>
          <w:rPrChange w:id="50" w:author="孙宇凯" w:date="2026-02-02T10:57:50Z">
            <w:rPr>
              <w:rFonts w:eastAsia="宋体"/>
              <w:b/>
              <w:color w:val="000000"/>
              <w:sz w:val="24"/>
            </w:rPr>
          </w:rPrChange>
        </w:rPr>
        <w:t>]</w:t>
      </w:r>
      <w:commentRangeEnd w:id="0"/>
      <w:r>
        <w:rPr>
          <w:rStyle w:val="66"/>
          <w:rFonts w:ascii="Times New Roman" w:hAnsi="Times New Roman" w:eastAsia="宋体" w:cs="Times New Roman"/>
        </w:rPr>
        <w:commentReference w:id="0"/>
      </w:r>
    </w:p>
    <w:p w14:paraId="073A7E9C">
      <w:pPr>
        <w:spacing w:line="300" w:lineRule="auto"/>
        <w:jc w:val="center"/>
        <w:rPr>
          <w:rFonts w:eastAsia="宋体" w:cs="Times New Roman"/>
          <w:b/>
          <w:sz w:val="24"/>
        </w:rPr>
      </w:pPr>
    </w:p>
    <w:p w14:paraId="23D05D1D">
      <w:pPr>
        <w:spacing w:line="300" w:lineRule="auto"/>
        <w:jc w:val="center"/>
        <w:rPr>
          <w:rFonts w:eastAsia="宋体" w:cs="Times New Roman"/>
          <w:b/>
          <w:sz w:val="24"/>
        </w:rPr>
      </w:pPr>
      <w:r>
        <w:rPr>
          <w:rFonts w:eastAsia="宋体" w:cs="Times New Roman"/>
          <w:b/>
          <w:sz w:val="24"/>
        </w:rPr>
        <w:t>All Rights Reserved</w:t>
      </w:r>
    </w:p>
    <w:p w14:paraId="50236128">
      <w:pPr>
        <w:spacing w:line="300" w:lineRule="auto"/>
        <w:jc w:val="center"/>
        <w:rPr>
          <w:rFonts w:eastAsia="宋体" w:cs="Times New Roman"/>
          <w:b/>
          <w:sz w:val="24"/>
        </w:rPr>
        <w:sectPr>
          <w:headerReference r:id="rId6" w:type="default"/>
          <w:footerReference r:id="rId8" w:type="default"/>
          <w:headerReference r:id="rId7" w:type="even"/>
          <w:footerReference r:id="rId9" w:type="even"/>
          <w:pgSz w:w="11906" w:h="16838"/>
          <w:pgMar w:top="1440" w:right="1797" w:bottom="1440" w:left="1797" w:header="851" w:footer="992" w:gutter="0"/>
          <w:pgNumType w:start="1"/>
          <w:cols w:space="425" w:num="1"/>
          <w:titlePg/>
          <w:docGrid w:type="lines" w:linePitch="312" w:charSpace="0"/>
        </w:sectPr>
      </w:pPr>
    </w:p>
    <w:p w14:paraId="0CBDA2D8">
      <w:pPr>
        <w:pStyle w:val="84"/>
        <w:spacing w:after="156" w:afterLines="50" w:line="300" w:lineRule="auto"/>
        <w:rPr>
          <w:rFonts w:hint="eastAsia" w:ascii="Times New Roman" w:hAnsi="Times New Roman" w:eastAsia="宋体" w:cs="Times New Roman"/>
          <w:color w:val="000000"/>
          <w:sz w:val="36"/>
        </w:rPr>
      </w:pPr>
      <w:commentRangeStart w:id="1"/>
      <w:r>
        <w:rPr>
          <w:rFonts w:hint="eastAsia" w:ascii="Times New Roman" w:hAnsi="Times New Roman" w:eastAsia="宋体" w:cs="Times New Roman"/>
          <w:color w:val="000000"/>
          <w:sz w:val="36"/>
        </w:rPr>
        <w:t>目录</w:t>
      </w:r>
      <w:commentRangeEnd w:id="1"/>
      <w:r>
        <w:rPr>
          <w:rStyle w:val="66"/>
          <w:rFonts w:ascii="Times New Roman" w:hAnsi="Times New Roman" w:eastAsia="宋体" w:cs="Times New Roman"/>
          <w:b w:val="0"/>
        </w:rPr>
        <w:commentReference w:id="1"/>
      </w:r>
    </w:p>
    <w:p w14:paraId="4F9D4D03">
      <w:pPr>
        <w:pStyle w:val="28"/>
        <w:tabs>
          <w:tab w:val="right" w:leader="dot" w:pos="8312"/>
        </w:tabs>
        <w:rPr>
          <w:rFonts w:eastAsia="宋体" w:cs="Times New Roman"/>
        </w:rPr>
      </w:pPr>
      <w:r>
        <w:rPr>
          <w:rFonts w:eastAsia="宋体" w:cs="Times New Roman"/>
          <w:color w:val="000000"/>
        </w:rPr>
        <w:fldChar w:fldCharType="begin"/>
      </w:r>
      <w:r>
        <w:rPr>
          <w:rFonts w:eastAsia="宋体" w:cs="Times New Roman"/>
          <w:color w:val="000000"/>
        </w:rPr>
        <w:instrText xml:space="preserve"> </w:instrText>
      </w:r>
      <w:r>
        <w:rPr>
          <w:rFonts w:hint="eastAsia" w:eastAsia="宋体" w:cs="Times New Roman"/>
          <w:color w:val="000000"/>
        </w:rPr>
        <w:instrText xml:space="preserve">TOC \o "1-3" \h \z \u</w:instrText>
      </w:r>
      <w:r>
        <w:rPr>
          <w:rFonts w:eastAsia="宋体" w:cs="Times New Roman"/>
          <w:color w:val="000000"/>
        </w:rPr>
        <w:instrText xml:space="preserve"> </w:instrText>
      </w:r>
      <w:r>
        <w:rPr>
          <w:rFonts w:eastAsia="宋体" w:cs="Times New Roman"/>
          <w:color w:val="000000"/>
        </w:rPr>
        <w:fldChar w:fldCharType="separate"/>
      </w:r>
      <w:r>
        <w:rPr>
          <w:rFonts w:eastAsia="宋体" w:cs="Times New Roman"/>
        </w:rPr>
        <w:fldChar w:fldCharType="begin"/>
      </w:r>
      <w:r>
        <w:rPr>
          <w:rFonts w:eastAsia="宋体" w:cs="Times New Roman"/>
        </w:rPr>
        <w:instrText xml:space="preserve"> HYPERLINK \l "_Toc22640" </w:instrText>
      </w:r>
      <w:r>
        <w:rPr>
          <w:rFonts w:eastAsia="宋体" w:cs="Times New Roman"/>
        </w:rPr>
        <w:fldChar w:fldCharType="separate"/>
      </w:r>
      <w:r>
        <w:rPr>
          <w:rFonts w:eastAsia="宋体" w:cs="Times New Roman"/>
          <w:kern w:val="44"/>
          <w:szCs w:val="44"/>
        </w:rPr>
        <w:t>1</w:t>
      </w:r>
      <w:r>
        <w:rPr>
          <w:rFonts w:hint="eastAsia" w:eastAsia="宋体" w:cs="Times New Roman"/>
        </w:rPr>
        <w:t>项目概述</w:t>
      </w:r>
      <w:r>
        <w:rPr>
          <w:rFonts w:eastAsia="宋体" w:cs="Times New Roman"/>
        </w:rPr>
        <w:tab/>
      </w:r>
      <w:r>
        <w:rPr>
          <w:rFonts w:eastAsia="宋体" w:cs="Times New Roman"/>
        </w:rPr>
        <w:fldChar w:fldCharType="begin"/>
      </w:r>
      <w:r>
        <w:rPr>
          <w:rFonts w:eastAsia="宋体" w:cs="Times New Roman"/>
        </w:rPr>
        <w:instrText xml:space="preserve"> PAGEREF _Toc22640 \h </w:instrText>
      </w:r>
      <w:r>
        <w:rPr>
          <w:rFonts w:eastAsia="宋体" w:cs="Times New Roman"/>
        </w:rPr>
        <w:fldChar w:fldCharType="separate"/>
      </w:r>
      <w:r>
        <w:rPr>
          <w:rFonts w:eastAsia="宋体" w:cs="Times New Roman"/>
        </w:rPr>
        <w:t>4</w:t>
      </w:r>
      <w:r>
        <w:rPr>
          <w:rFonts w:eastAsia="宋体" w:cs="Times New Roman"/>
        </w:rPr>
        <w:fldChar w:fldCharType="end"/>
      </w:r>
      <w:r>
        <w:rPr>
          <w:rFonts w:eastAsia="宋体" w:cs="Times New Roman"/>
        </w:rPr>
        <w:fldChar w:fldCharType="end"/>
      </w:r>
    </w:p>
    <w:p w14:paraId="26A5355C">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"_Toc29148" </w:instrText>
      </w:r>
      <w:r>
        <w:rPr>
          <w:rFonts w:eastAsia="宋体" w:cs="Times New Roman"/>
        </w:rPr>
        <w:fldChar w:fldCharType="separate"/>
      </w:r>
      <w:r>
        <w:rPr>
          <w:rFonts w:eastAsia="宋体" w:cs="Times New Roman"/>
          <w:bCs w:val="0"/>
          <w:szCs w:val="28"/>
        </w:rPr>
        <w:t>1.1</w:t>
      </w:r>
      <w:r>
        <w:rPr>
          <w:rFonts w:hint="eastAsia" w:eastAsia="宋体" w:cs="Times New Roman"/>
        </w:rPr>
        <w:t>项目背景</w:t>
      </w:r>
      <w:r>
        <w:rPr>
          <w:rFonts w:eastAsia="宋体" w:cs="Times New Roman"/>
        </w:rPr>
        <w:tab/>
      </w:r>
      <w:r>
        <w:rPr>
          <w:rFonts w:eastAsia="宋体" w:cs="Times New Roman"/>
        </w:rPr>
        <w:fldChar w:fldCharType="begin"/>
      </w:r>
      <w:r>
        <w:rPr>
          <w:rFonts w:eastAsia="宋体" w:cs="Times New Roman"/>
        </w:rPr>
        <w:instrText xml:space="preserve"> PAGEREF _Toc29148 \h </w:instrText>
      </w:r>
      <w:r>
        <w:rPr>
          <w:rFonts w:eastAsia="宋体" w:cs="Times New Roman"/>
        </w:rPr>
        <w:fldChar w:fldCharType="separate"/>
      </w:r>
      <w:r>
        <w:rPr>
          <w:rFonts w:eastAsia="宋体" w:cs="Times New Roman"/>
        </w:rPr>
        <w:t>4</w:t>
      </w:r>
      <w:r>
        <w:rPr>
          <w:rFonts w:eastAsia="宋体" w:cs="Times New Roman"/>
        </w:rPr>
        <w:fldChar w:fldCharType="end"/>
      </w:r>
      <w:r>
        <w:rPr>
          <w:rFonts w:eastAsia="宋体" w:cs="Times New Roman"/>
        </w:rPr>
        <w:fldChar w:fldCharType="end"/>
      </w:r>
    </w:p>
    <w:p w14:paraId="14736173">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"_Toc5923" </w:instrText>
      </w:r>
      <w:r>
        <w:rPr>
          <w:rFonts w:eastAsia="宋体" w:cs="Times New Roman"/>
        </w:rPr>
        <w:fldChar w:fldCharType="separate"/>
      </w:r>
      <w:r>
        <w:rPr>
          <w:rFonts w:eastAsia="宋体" w:cs="Times New Roman"/>
          <w:szCs w:val="32"/>
        </w:rPr>
        <w:t>1.1.1</w:t>
      </w:r>
      <w:r>
        <w:rPr>
          <w:rFonts w:hint="eastAsia" w:eastAsia="宋体" w:cs="Times New Roman"/>
        </w:rPr>
        <w:t>简介</w:t>
      </w:r>
      <w:r>
        <w:rPr>
          <w:rFonts w:eastAsia="宋体" w:cs="Times New Roman"/>
        </w:rPr>
        <w:tab/>
      </w:r>
      <w:r>
        <w:rPr>
          <w:rFonts w:eastAsia="宋体" w:cs="Times New Roman"/>
        </w:rPr>
        <w:fldChar w:fldCharType="begin"/>
      </w:r>
      <w:r>
        <w:rPr>
          <w:rFonts w:eastAsia="宋体" w:cs="Times New Roman"/>
        </w:rPr>
        <w:instrText xml:space="preserve"> PAGEREF _Toc5923 \h </w:instrText>
      </w:r>
      <w:r>
        <w:rPr>
          <w:rFonts w:eastAsia="宋体" w:cs="Times New Roman"/>
        </w:rPr>
        <w:fldChar w:fldCharType="separate"/>
      </w:r>
      <w:r>
        <w:rPr>
          <w:rFonts w:eastAsia="宋体" w:cs="Times New Roman"/>
        </w:rPr>
        <w:t>4</w:t>
      </w:r>
      <w:r>
        <w:rPr>
          <w:rFonts w:eastAsia="宋体" w:cs="Times New Roman"/>
        </w:rPr>
        <w:fldChar w:fldCharType="end"/>
      </w:r>
      <w:r>
        <w:rPr>
          <w:rFonts w:eastAsia="宋体" w:cs="Times New Roman"/>
        </w:rPr>
        <w:fldChar w:fldCharType="end"/>
      </w:r>
    </w:p>
    <w:p w14:paraId="0980E1C1">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"_Toc23" </w:instrText>
      </w:r>
      <w:r>
        <w:rPr>
          <w:rFonts w:eastAsia="宋体" w:cs="Times New Roman"/>
        </w:rPr>
        <w:fldChar w:fldCharType="separate"/>
      </w:r>
      <w:r>
        <w:rPr>
          <w:rFonts w:eastAsia="宋体" w:cs="Times New Roman"/>
          <w:szCs w:val="32"/>
        </w:rPr>
        <w:t>1.1.2</w:t>
      </w:r>
      <w:r>
        <w:rPr>
          <w:rFonts w:eastAsia="宋体" w:cs="Times New Roman"/>
        </w:rPr>
        <w:t>应用场景与目标人群</w:t>
      </w:r>
      <w:r>
        <w:rPr>
          <w:rFonts w:eastAsia="宋体" w:cs="Times New Roman"/>
        </w:rPr>
        <w:tab/>
      </w:r>
      <w:r>
        <w:rPr>
          <w:rFonts w:eastAsia="宋体" w:cs="Times New Roman"/>
        </w:rPr>
        <w:fldChar w:fldCharType="begin"/>
      </w:r>
      <w:r>
        <w:rPr>
          <w:rFonts w:eastAsia="宋体" w:cs="Times New Roman"/>
        </w:rPr>
        <w:instrText xml:space="preserve"> PAGEREF _Toc23 \h </w:instrText>
      </w:r>
      <w:r>
        <w:rPr>
          <w:rFonts w:eastAsia="宋体" w:cs="Times New Roman"/>
        </w:rPr>
        <w:fldChar w:fldCharType="separate"/>
      </w:r>
      <w:r>
        <w:rPr>
          <w:rFonts w:eastAsia="宋体" w:cs="Times New Roman"/>
        </w:rPr>
        <w:t>4</w:t>
      </w:r>
      <w:r>
        <w:rPr>
          <w:rFonts w:eastAsia="宋体" w:cs="Times New Roman"/>
        </w:rPr>
        <w:fldChar w:fldCharType="end"/>
      </w:r>
      <w:r>
        <w:rPr>
          <w:rFonts w:eastAsia="宋体" w:cs="Times New Roman"/>
        </w:rPr>
        <w:fldChar w:fldCharType="end"/>
      </w:r>
    </w:p>
    <w:p w14:paraId="5B041EDA">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"_Toc29325" </w:instrText>
      </w:r>
      <w:r>
        <w:rPr>
          <w:rFonts w:eastAsia="宋体" w:cs="Times New Roman"/>
        </w:rPr>
        <w:fldChar w:fldCharType="separate"/>
      </w:r>
      <w:r>
        <w:rPr>
          <w:rFonts w:hint="eastAsia" w:eastAsia="宋体" w:cs="Times New Roman"/>
          <w:szCs w:val="32"/>
        </w:rPr>
        <w:t>1.1.3</w:t>
      </w:r>
      <w:r>
        <w:rPr>
          <w:rFonts w:hint="eastAsia" w:eastAsia="宋体" w:cs="Times New Roman"/>
        </w:rPr>
        <w:t>需求与竞品分析</w:t>
      </w:r>
      <w:r>
        <w:rPr>
          <w:rFonts w:eastAsia="宋体" w:cs="Times New Roman"/>
        </w:rPr>
        <w:tab/>
      </w:r>
      <w:r>
        <w:rPr>
          <w:rFonts w:eastAsia="宋体" w:cs="Times New Roman"/>
        </w:rPr>
        <w:fldChar w:fldCharType="begin"/>
      </w:r>
      <w:r>
        <w:rPr>
          <w:rFonts w:eastAsia="宋体" w:cs="Times New Roman"/>
        </w:rPr>
        <w:instrText xml:space="preserve"> PAGEREF _Toc29325 \h </w:instrText>
      </w:r>
      <w:r>
        <w:rPr>
          <w:rFonts w:eastAsia="宋体" w:cs="Times New Roman"/>
        </w:rPr>
        <w:fldChar w:fldCharType="separate"/>
      </w:r>
      <w:r>
        <w:rPr>
          <w:rFonts w:eastAsia="宋体" w:cs="Times New Roman"/>
        </w:rPr>
        <w:t>6</w:t>
      </w:r>
      <w:r>
        <w:rPr>
          <w:rFonts w:eastAsia="宋体" w:cs="Times New Roman"/>
        </w:rPr>
        <w:fldChar w:fldCharType="end"/>
      </w:r>
      <w:r>
        <w:rPr>
          <w:rFonts w:eastAsia="宋体" w:cs="Times New Roman"/>
        </w:rPr>
        <w:fldChar w:fldCharType="end"/>
      </w:r>
    </w:p>
    <w:p w14:paraId="42DF6AB0">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"_Toc11303" </w:instrText>
      </w:r>
      <w:r>
        <w:rPr>
          <w:rFonts w:eastAsia="宋体" w:cs="Times New Roman"/>
        </w:rPr>
        <w:fldChar w:fldCharType="separate"/>
      </w:r>
      <w:r>
        <w:rPr>
          <w:rFonts w:eastAsia="宋体" w:cs="Times New Roman"/>
          <w:bCs w:val="0"/>
          <w:szCs w:val="28"/>
        </w:rPr>
        <w:t>1.2</w:t>
      </w:r>
      <w:r>
        <w:rPr>
          <w:rFonts w:hint="eastAsia" w:eastAsia="宋体" w:cs="Times New Roman"/>
        </w:rPr>
        <w:t>项目内容</w:t>
      </w:r>
      <w:r>
        <w:rPr>
          <w:rFonts w:eastAsia="宋体" w:cs="Times New Roman"/>
        </w:rPr>
        <w:tab/>
      </w:r>
      <w:r>
        <w:rPr>
          <w:rFonts w:eastAsia="宋体" w:cs="Times New Roman"/>
        </w:rPr>
        <w:fldChar w:fldCharType="begin"/>
      </w:r>
      <w:r>
        <w:rPr>
          <w:rFonts w:eastAsia="宋体" w:cs="Times New Roman"/>
        </w:rPr>
        <w:instrText xml:space="preserve"> PAGEREF _Toc11303 \h </w:instrText>
      </w:r>
      <w:r>
        <w:rPr>
          <w:rFonts w:eastAsia="宋体" w:cs="Times New Roman"/>
        </w:rPr>
        <w:fldChar w:fldCharType="separate"/>
      </w:r>
      <w:r>
        <w:rPr>
          <w:rFonts w:eastAsia="宋体" w:cs="Times New Roman"/>
        </w:rPr>
        <w:t>7</w:t>
      </w:r>
      <w:r>
        <w:rPr>
          <w:rFonts w:eastAsia="宋体" w:cs="Times New Roman"/>
        </w:rPr>
        <w:fldChar w:fldCharType="end"/>
      </w:r>
      <w:r>
        <w:rPr>
          <w:rFonts w:eastAsia="宋体" w:cs="Times New Roman"/>
        </w:rPr>
        <w:fldChar w:fldCharType="end"/>
      </w:r>
    </w:p>
    <w:p w14:paraId="061C8828">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"_Toc16792" </w:instrText>
      </w:r>
      <w:r>
        <w:rPr>
          <w:rFonts w:eastAsia="宋体" w:cs="Times New Roman"/>
        </w:rPr>
        <w:fldChar w:fldCharType="separate"/>
      </w:r>
      <w:r>
        <w:rPr>
          <w:rFonts w:eastAsia="宋体" w:cs="Times New Roman"/>
          <w:szCs w:val="32"/>
        </w:rPr>
        <w:t>1.2.1</w:t>
      </w:r>
      <w:r>
        <w:rPr>
          <w:rFonts w:hint="eastAsia" w:eastAsia="宋体" w:cs="Times New Roman"/>
        </w:rPr>
        <w:t>主体内容</w:t>
      </w:r>
      <w:r>
        <w:rPr>
          <w:rFonts w:eastAsia="宋体" w:cs="Times New Roman"/>
        </w:rPr>
        <w:tab/>
      </w:r>
      <w:r>
        <w:rPr>
          <w:rFonts w:eastAsia="宋体" w:cs="Times New Roman"/>
        </w:rPr>
        <w:fldChar w:fldCharType="begin"/>
      </w:r>
      <w:r>
        <w:rPr>
          <w:rFonts w:eastAsia="宋体" w:cs="Times New Roman"/>
        </w:rPr>
        <w:instrText xml:space="preserve"> PAGEREF _Toc16792 \h </w:instrText>
      </w:r>
      <w:r>
        <w:rPr>
          <w:rFonts w:eastAsia="宋体" w:cs="Times New Roman"/>
        </w:rPr>
        <w:fldChar w:fldCharType="separate"/>
      </w:r>
      <w:r>
        <w:rPr>
          <w:rFonts w:eastAsia="宋体" w:cs="Times New Roman"/>
        </w:rPr>
        <w:t>7</w:t>
      </w:r>
      <w:r>
        <w:rPr>
          <w:rFonts w:eastAsia="宋体" w:cs="Times New Roman"/>
        </w:rPr>
        <w:fldChar w:fldCharType="end"/>
      </w:r>
      <w:r>
        <w:rPr>
          <w:rFonts w:eastAsia="宋体" w:cs="Times New Roman"/>
        </w:rPr>
        <w:fldChar w:fldCharType="end"/>
      </w:r>
    </w:p>
    <w:p w14:paraId="47BF1C8A">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"_Toc6908" </w:instrText>
      </w:r>
      <w:r>
        <w:rPr>
          <w:rFonts w:eastAsia="宋体" w:cs="Times New Roman"/>
        </w:rPr>
        <w:fldChar w:fldCharType="separate"/>
      </w:r>
      <w:r>
        <w:rPr>
          <w:rFonts w:hint="eastAsia" w:eastAsia="宋体" w:cs="Times New Roman"/>
          <w:szCs w:val="32"/>
        </w:rPr>
        <w:t>1.2.2</w:t>
      </w:r>
      <w:r>
        <w:rPr>
          <w:rFonts w:hint="eastAsia" w:eastAsia="宋体" w:cs="Times New Roman"/>
        </w:rPr>
        <w:t>核心流程与功能</w:t>
      </w:r>
      <w:r>
        <w:rPr>
          <w:rFonts w:eastAsia="宋体" w:cs="Times New Roman"/>
        </w:rPr>
        <w:tab/>
      </w:r>
      <w:r>
        <w:rPr>
          <w:rFonts w:eastAsia="宋体" w:cs="Times New Roman"/>
        </w:rPr>
        <w:fldChar w:fldCharType="begin"/>
      </w:r>
      <w:r>
        <w:rPr>
          <w:rFonts w:eastAsia="宋体" w:cs="Times New Roman"/>
        </w:rPr>
        <w:instrText xml:space="preserve"> PAGEREF _Toc6908 \h </w:instrText>
      </w:r>
      <w:r>
        <w:rPr>
          <w:rFonts w:eastAsia="宋体" w:cs="Times New Roman"/>
        </w:rPr>
        <w:fldChar w:fldCharType="separate"/>
      </w:r>
      <w:r>
        <w:rPr>
          <w:rFonts w:eastAsia="宋体" w:cs="Times New Roman"/>
        </w:rPr>
        <w:t>7</w:t>
      </w:r>
      <w:r>
        <w:rPr>
          <w:rFonts w:eastAsia="宋体" w:cs="Times New Roman"/>
        </w:rPr>
        <w:fldChar w:fldCharType="end"/>
      </w:r>
      <w:r>
        <w:rPr>
          <w:rFonts w:eastAsia="宋体" w:cs="Times New Roman"/>
        </w:rPr>
        <w:fldChar w:fldCharType="end"/>
      </w:r>
    </w:p>
    <w:p w14:paraId="749FF112">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"_Toc24664" </w:instrText>
      </w:r>
      <w:r>
        <w:rPr>
          <w:rFonts w:eastAsia="宋体" w:cs="Times New Roman"/>
        </w:rPr>
        <w:fldChar w:fldCharType="separate"/>
      </w:r>
      <w:r>
        <w:rPr>
          <w:rFonts w:eastAsia="宋体" w:cs="Times New Roman"/>
          <w:szCs w:val="32"/>
        </w:rPr>
        <w:t>1.2.3</w:t>
      </w:r>
      <w:r>
        <w:rPr>
          <w:rFonts w:hint="eastAsia" w:eastAsia="宋体" w:cs="Times New Roman"/>
        </w:rPr>
        <w:t>数据层面</w:t>
      </w:r>
      <w:r>
        <w:rPr>
          <w:rFonts w:eastAsia="宋体" w:cs="Times New Roman"/>
        </w:rPr>
        <w:tab/>
      </w:r>
      <w:r>
        <w:rPr>
          <w:rFonts w:eastAsia="宋体" w:cs="Times New Roman"/>
        </w:rPr>
        <w:fldChar w:fldCharType="begin"/>
      </w:r>
      <w:r>
        <w:rPr>
          <w:rFonts w:eastAsia="宋体" w:cs="Times New Roman"/>
        </w:rPr>
        <w:instrText xml:space="preserve"> PAGEREF _Toc24664 \h </w:instrText>
      </w:r>
      <w:r>
        <w:rPr>
          <w:rFonts w:eastAsia="宋体" w:cs="Times New Roman"/>
        </w:rPr>
        <w:fldChar w:fldCharType="separate"/>
      </w:r>
      <w:r>
        <w:rPr>
          <w:rFonts w:eastAsia="宋体" w:cs="Times New Roman"/>
        </w:rPr>
        <w:t>8</w:t>
      </w:r>
      <w:r>
        <w:rPr>
          <w:rFonts w:eastAsia="宋体" w:cs="Times New Roman"/>
        </w:rPr>
        <w:fldChar w:fldCharType="end"/>
      </w:r>
      <w:r>
        <w:rPr>
          <w:rFonts w:eastAsia="宋体" w:cs="Times New Roman"/>
        </w:rPr>
        <w:fldChar w:fldCharType="end"/>
      </w:r>
    </w:p>
    <w:p w14:paraId="216559CA">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"_Toc32666" </w:instrText>
      </w:r>
      <w:r>
        <w:rPr>
          <w:rFonts w:eastAsia="宋体" w:cs="Times New Roman"/>
        </w:rPr>
        <w:fldChar w:fldCharType="separate"/>
      </w:r>
      <w:r>
        <w:rPr>
          <w:rFonts w:eastAsia="宋体" w:cs="Times New Roman"/>
          <w:bCs w:val="0"/>
          <w:szCs w:val="28"/>
        </w:rPr>
        <w:t>1.3</w:t>
      </w:r>
      <w:r>
        <w:rPr>
          <w:rFonts w:hint="eastAsia" w:eastAsia="宋体" w:cs="Times New Roman"/>
        </w:rPr>
        <w:t>创新点</w:t>
      </w:r>
      <w:r>
        <w:rPr>
          <w:rFonts w:eastAsia="宋体" w:cs="Times New Roman"/>
        </w:rPr>
        <w:tab/>
      </w:r>
      <w:r>
        <w:rPr>
          <w:rFonts w:eastAsia="宋体" w:cs="Times New Roman"/>
        </w:rPr>
        <w:fldChar w:fldCharType="begin"/>
      </w:r>
      <w:r>
        <w:rPr>
          <w:rFonts w:eastAsia="宋体" w:cs="Times New Roman"/>
        </w:rPr>
        <w:instrText xml:space="preserve"> PAGEREF _Toc32666 \h </w:instrText>
      </w:r>
      <w:r>
        <w:rPr>
          <w:rFonts w:eastAsia="宋体" w:cs="Times New Roman"/>
        </w:rPr>
        <w:fldChar w:fldCharType="separate"/>
      </w:r>
      <w:r>
        <w:rPr>
          <w:rFonts w:eastAsia="宋体" w:cs="Times New Roman"/>
        </w:rPr>
        <w:t>9</w:t>
      </w:r>
      <w:r>
        <w:rPr>
          <w:rFonts w:eastAsia="宋体" w:cs="Times New Roman"/>
        </w:rPr>
        <w:fldChar w:fldCharType="end"/>
      </w:r>
      <w:r>
        <w:rPr>
          <w:rFonts w:eastAsia="宋体" w:cs="Times New Roman"/>
        </w:rPr>
        <w:fldChar w:fldCharType="end"/>
      </w:r>
    </w:p>
    <w:p w14:paraId="5827E339">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"_Toc26623" </w:instrText>
      </w:r>
      <w:r>
        <w:rPr>
          <w:rFonts w:eastAsia="宋体" w:cs="Times New Roman"/>
        </w:rPr>
        <w:fldChar w:fldCharType="separate"/>
      </w:r>
      <w:r>
        <w:rPr>
          <w:rFonts w:eastAsia="宋体" w:cs="Times New Roman"/>
          <w:szCs w:val="32"/>
        </w:rPr>
        <w:t>1.3.1</w:t>
      </w:r>
      <w:r>
        <w:rPr>
          <w:rFonts w:hint="eastAsia" w:eastAsia="宋体" w:cs="Times New Roman"/>
        </w:rPr>
        <w:t>技术创新点</w:t>
      </w:r>
      <w:r>
        <w:rPr>
          <w:rFonts w:eastAsia="宋体" w:cs="Times New Roman"/>
        </w:rPr>
        <w:tab/>
      </w:r>
      <w:r>
        <w:rPr>
          <w:rFonts w:eastAsia="宋体" w:cs="Times New Roman"/>
        </w:rPr>
        <w:fldChar w:fldCharType="begin"/>
      </w:r>
      <w:r>
        <w:rPr>
          <w:rFonts w:eastAsia="宋体" w:cs="Times New Roman"/>
        </w:rPr>
        <w:instrText xml:space="preserve"> PAGEREF _Toc26623 \h </w:instrText>
      </w:r>
      <w:r>
        <w:rPr>
          <w:rFonts w:eastAsia="宋体" w:cs="Times New Roman"/>
        </w:rPr>
        <w:fldChar w:fldCharType="separate"/>
      </w:r>
      <w:r>
        <w:rPr>
          <w:rFonts w:eastAsia="宋体" w:cs="Times New Roman"/>
        </w:rPr>
        <w:t>9</w:t>
      </w:r>
      <w:r>
        <w:rPr>
          <w:rFonts w:eastAsia="宋体" w:cs="Times New Roman"/>
        </w:rPr>
        <w:fldChar w:fldCharType="end"/>
      </w:r>
      <w:r>
        <w:rPr>
          <w:rFonts w:eastAsia="宋体" w:cs="Times New Roman"/>
        </w:rPr>
        <w:fldChar w:fldCharType="end"/>
      </w:r>
    </w:p>
    <w:p w14:paraId="1F6A9BB9">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"_Toc24515" </w:instrText>
      </w:r>
      <w:r>
        <w:rPr>
          <w:rFonts w:eastAsia="宋体" w:cs="Times New Roman"/>
        </w:rPr>
        <w:fldChar w:fldCharType="separate"/>
      </w:r>
      <w:r>
        <w:rPr>
          <w:rFonts w:eastAsia="宋体" w:cs="Times New Roman"/>
          <w:szCs w:val="32"/>
        </w:rPr>
        <w:t>1.3.2</w:t>
      </w:r>
      <w:r>
        <w:rPr>
          <w:rFonts w:hint="eastAsia" w:eastAsia="宋体" w:cs="Times New Roman"/>
        </w:rPr>
        <w:t>功能创新点</w:t>
      </w:r>
      <w:r>
        <w:rPr>
          <w:rFonts w:eastAsia="宋体" w:cs="Times New Roman"/>
        </w:rPr>
        <w:tab/>
      </w:r>
      <w:r>
        <w:rPr>
          <w:rFonts w:eastAsia="宋体" w:cs="Times New Roman"/>
        </w:rPr>
        <w:fldChar w:fldCharType="begin"/>
      </w:r>
      <w:r>
        <w:rPr>
          <w:rFonts w:eastAsia="宋体" w:cs="Times New Roman"/>
        </w:rPr>
        <w:instrText xml:space="preserve"> PAGEREF _Toc24515 \h </w:instrText>
      </w:r>
      <w:r>
        <w:rPr>
          <w:rFonts w:eastAsia="宋体" w:cs="Times New Roman"/>
        </w:rPr>
        <w:fldChar w:fldCharType="separate"/>
      </w:r>
      <w:r>
        <w:rPr>
          <w:rFonts w:eastAsia="宋体" w:cs="Times New Roman"/>
        </w:rPr>
        <w:t>10</w:t>
      </w:r>
      <w:r>
        <w:rPr>
          <w:rFonts w:eastAsia="宋体" w:cs="Times New Roman"/>
        </w:rPr>
        <w:fldChar w:fldCharType="end"/>
      </w:r>
      <w:r>
        <w:rPr>
          <w:rFonts w:eastAsia="宋体" w:cs="Times New Roman"/>
        </w:rPr>
        <w:fldChar w:fldCharType="end"/>
      </w:r>
    </w:p>
    <w:p w14:paraId="28DE4DD6">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"_Toc6992" </w:instrText>
      </w:r>
      <w:r>
        <w:rPr>
          <w:rFonts w:eastAsia="宋体" w:cs="Times New Roman"/>
        </w:rPr>
        <w:fldChar w:fldCharType="separate"/>
      </w:r>
      <w:r>
        <w:rPr>
          <w:rFonts w:eastAsia="宋体" w:cs="Times New Roman"/>
          <w:szCs w:val="32"/>
        </w:rPr>
        <w:t>1.3.3</w:t>
      </w:r>
      <w:r>
        <w:rPr>
          <w:rFonts w:hint="eastAsia" w:eastAsia="宋体" w:cs="Times New Roman"/>
        </w:rPr>
        <w:t>其他创新点</w:t>
      </w:r>
      <w:r>
        <w:rPr>
          <w:rFonts w:eastAsia="宋体" w:cs="Times New Roman"/>
        </w:rPr>
        <w:tab/>
      </w:r>
      <w:r>
        <w:rPr>
          <w:rFonts w:eastAsia="宋体" w:cs="Times New Roman"/>
        </w:rPr>
        <w:fldChar w:fldCharType="begin"/>
      </w:r>
      <w:r>
        <w:rPr>
          <w:rFonts w:eastAsia="宋体" w:cs="Times New Roman"/>
        </w:rPr>
        <w:instrText xml:space="preserve"> PAGEREF _Toc6992 \h </w:instrText>
      </w:r>
      <w:r>
        <w:rPr>
          <w:rFonts w:eastAsia="宋体" w:cs="Times New Roman"/>
        </w:rPr>
        <w:fldChar w:fldCharType="separate"/>
      </w:r>
      <w:r>
        <w:rPr>
          <w:rFonts w:eastAsia="宋体" w:cs="Times New Roman"/>
        </w:rPr>
        <w:t>11</w:t>
      </w:r>
      <w:r>
        <w:rPr>
          <w:rFonts w:eastAsia="宋体" w:cs="Times New Roman"/>
        </w:rPr>
        <w:fldChar w:fldCharType="end"/>
      </w:r>
      <w:r>
        <w:rPr>
          <w:rFonts w:eastAsia="宋体" w:cs="Times New Roman"/>
        </w:rPr>
        <w:fldChar w:fldCharType="end"/>
      </w:r>
    </w:p>
    <w:p w14:paraId="2C37BBB0">
      <w:pPr>
        <w:pStyle w:val="28"/>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"_Toc7944" </w:instrText>
      </w:r>
      <w:r>
        <w:rPr>
          <w:rFonts w:eastAsia="宋体" w:cs="Times New Roman"/>
        </w:rPr>
        <w:fldChar w:fldCharType="separate"/>
      </w:r>
      <w:r>
        <w:rPr>
          <w:rFonts w:eastAsia="宋体" w:cs="Times New Roman"/>
          <w:kern w:val="44"/>
          <w:szCs w:val="44"/>
        </w:rPr>
        <w:t>2</w:t>
      </w:r>
      <w:r>
        <w:rPr>
          <w:rFonts w:hint="eastAsia" w:eastAsia="宋体" w:cs="Times New Roman"/>
        </w:rPr>
        <w:t>技术方案</w:t>
      </w:r>
      <w:r>
        <w:rPr>
          <w:rFonts w:eastAsia="宋体" w:cs="Times New Roman"/>
        </w:rPr>
        <w:tab/>
      </w:r>
      <w:r>
        <w:rPr>
          <w:rFonts w:eastAsia="宋体" w:cs="Times New Roman"/>
        </w:rPr>
        <w:fldChar w:fldCharType="begin"/>
      </w:r>
      <w:r>
        <w:rPr>
          <w:rFonts w:eastAsia="宋体" w:cs="Times New Roman"/>
        </w:rPr>
        <w:instrText xml:space="preserve"> PAGEREF _Toc7944 \h </w:instrText>
      </w:r>
      <w:r>
        <w:rPr>
          <w:rFonts w:eastAsia="宋体" w:cs="Times New Roman"/>
        </w:rPr>
        <w:fldChar w:fldCharType="separate"/>
      </w:r>
      <w:r>
        <w:rPr>
          <w:rFonts w:eastAsia="宋体" w:cs="Times New Roman"/>
        </w:rPr>
        <w:t>11</w:t>
      </w:r>
      <w:r>
        <w:rPr>
          <w:rFonts w:eastAsia="宋体" w:cs="Times New Roman"/>
        </w:rPr>
        <w:fldChar w:fldCharType="end"/>
      </w:r>
      <w:r>
        <w:rPr>
          <w:rFonts w:eastAsia="宋体" w:cs="Times New Roman"/>
        </w:rPr>
        <w:fldChar w:fldCharType="end"/>
      </w:r>
    </w:p>
    <w:p w14:paraId="443CB4EC">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"_Toc21492" </w:instrText>
      </w:r>
      <w:r>
        <w:rPr>
          <w:rFonts w:eastAsia="宋体" w:cs="Times New Roman"/>
        </w:rPr>
        <w:fldChar w:fldCharType="separate"/>
      </w:r>
      <w:r>
        <w:rPr>
          <w:rFonts w:eastAsia="宋体" w:cs="Times New Roman"/>
          <w:bCs w:val="0"/>
          <w:szCs w:val="28"/>
        </w:rPr>
        <w:t>2.1</w:t>
      </w:r>
      <w:r>
        <w:rPr>
          <w:rFonts w:hint="eastAsia" w:eastAsia="宋体" w:cs="Times New Roman"/>
        </w:rPr>
        <w:t>后端总体架构</w:t>
      </w:r>
      <w:r>
        <w:rPr>
          <w:rFonts w:eastAsia="宋体" w:cs="Times New Roman"/>
        </w:rPr>
        <w:tab/>
      </w:r>
      <w:r>
        <w:rPr>
          <w:rFonts w:eastAsia="宋体" w:cs="Times New Roman"/>
        </w:rPr>
        <w:fldChar w:fldCharType="begin"/>
      </w:r>
      <w:r>
        <w:rPr>
          <w:rFonts w:eastAsia="宋体" w:cs="Times New Roman"/>
        </w:rPr>
        <w:instrText xml:space="preserve"> PAGEREF _Toc21492 \h </w:instrText>
      </w:r>
      <w:r>
        <w:rPr>
          <w:rFonts w:eastAsia="宋体" w:cs="Times New Roman"/>
        </w:rPr>
        <w:fldChar w:fldCharType="separate"/>
      </w:r>
      <w:r>
        <w:rPr>
          <w:rFonts w:eastAsia="宋体" w:cs="Times New Roman"/>
        </w:rPr>
        <w:t>11</w:t>
      </w:r>
      <w:r>
        <w:rPr>
          <w:rFonts w:eastAsia="宋体" w:cs="Times New Roman"/>
        </w:rPr>
        <w:fldChar w:fldCharType="end"/>
      </w:r>
      <w:r>
        <w:rPr>
          <w:rFonts w:eastAsia="宋体" w:cs="Times New Roman"/>
        </w:rPr>
        <w:fldChar w:fldCharType="end"/>
      </w:r>
    </w:p>
    <w:p w14:paraId="4FBAEBEF">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"_Toc2921" </w:instrText>
      </w:r>
      <w:r>
        <w:rPr>
          <w:rFonts w:eastAsia="宋体" w:cs="Times New Roman"/>
        </w:rPr>
        <w:fldChar w:fldCharType="separate"/>
      </w:r>
      <w:r>
        <w:rPr>
          <w:rFonts w:hint="eastAsia" w:eastAsia="宋体" w:cs="Times New Roman"/>
          <w:szCs w:val="32"/>
        </w:rPr>
        <w:t>2.1.1</w:t>
      </w:r>
      <w:r>
        <w:rPr>
          <w:rFonts w:hint="eastAsia" w:eastAsia="宋体" w:cs="Times New Roman"/>
        </w:rPr>
        <w:t>入口层</w:t>
      </w:r>
      <w:r>
        <w:rPr>
          <w:rFonts w:eastAsia="宋体" w:cs="Times New Roman"/>
        </w:rPr>
        <w:tab/>
      </w:r>
      <w:r>
        <w:rPr>
          <w:rFonts w:eastAsia="宋体" w:cs="Times New Roman"/>
        </w:rPr>
        <w:fldChar w:fldCharType="begin"/>
      </w:r>
      <w:r>
        <w:rPr>
          <w:rFonts w:eastAsia="宋体" w:cs="Times New Roman"/>
        </w:rPr>
        <w:instrText xml:space="preserve"> PAGEREF _Toc2921 \h </w:instrText>
      </w:r>
      <w:r>
        <w:rPr>
          <w:rFonts w:eastAsia="宋体" w:cs="Times New Roman"/>
        </w:rPr>
        <w:fldChar w:fldCharType="separate"/>
      </w:r>
      <w:r>
        <w:rPr>
          <w:rFonts w:eastAsia="宋体" w:cs="Times New Roman"/>
        </w:rPr>
        <w:t>12</w:t>
      </w:r>
      <w:r>
        <w:rPr>
          <w:rFonts w:eastAsia="宋体" w:cs="Times New Roman"/>
        </w:rPr>
        <w:fldChar w:fldCharType="end"/>
      </w:r>
      <w:r>
        <w:rPr>
          <w:rFonts w:eastAsia="宋体" w:cs="Times New Roman"/>
        </w:rPr>
        <w:fldChar w:fldCharType="end"/>
      </w:r>
    </w:p>
    <w:p w14:paraId="5BA1EEA0">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"_Toc24339" </w:instrText>
      </w:r>
      <w:r>
        <w:rPr>
          <w:rFonts w:eastAsia="宋体" w:cs="Times New Roman"/>
        </w:rPr>
        <w:fldChar w:fldCharType="separate"/>
      </w:r>
      <w:r>
        <w:rPr>
          <w:rFonts w:eastAsia="宋体" w:cs="Times New Roman"/>
          <w:szCs w:val="32"/>
        </w:rPr>
        <w:t>2.1.2</w:t>
      </w:r>
      <w:r>
        <w:rPr>
          <w:rFonts w:hint="eastAsia" w:eastAsia="宋体" w:cs="Times New Roman"/>
        </w:rPr>
        <w:t>感知层</w:t>
      </w:r>
      <w:r>
        <w:rPr>
          <w:rFonts w:eastAsia="宋体" w:cs="Times New Roman"/>
        </w:rPr>
        <w:tab/>
      </w:r>
      <w:r>
        <w:rPr>
          <w:rFonts w:eastAsia="宋体" w:cs="Times New Roman"/>
        </w:rPr>
        <w:fldChar w:fldCharType="begin"/>
      </w:r>
      <w:r>
        <w:rPr>
          <w:rFonts w:eastAsia="宋体" w:cs="Times New Roman"/>
        </w:rPr>
        <w:instrText xml:space="preserve"> PAGEREF _Toc24339 \h </w:instrText>
      </w:r>
      <w:r>
        <w:rPr>
          <w:rFonts w:eastAsia="宋体" w:cs="Times New Roman"/>
        </w:rPr>
        <w:fldChar w:fldCharType="separate"/>
      </w:r>
      <w:r>
        <w:rPr>
          <w:rFonts w:eastAsia="宋体" w:cs="Times New Roman"/>
        </w:rPr>
        <w:t>12</w:t>
      </w:r>
      <w:r>
        <w:rPr>
          <w:rFonts w:eastAsia="宋体" w:cs="Times New Roman"/>
        </w:rPr>
        <w:fldChar w:fldCharType="end"/>
      </w:r>
      <w:r>
        <w:rPr>
          <w:rFonts w:eastAsia="宋体" w:cs="Times New Roman"/>
        </w:rPr>
        <w:fldChar w:fldCharType="end"/>
      </w:r>
    </w:p>
    <w:p w14:paraId="7217A80E">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"_Toc16359" </w:instrText>
      </w:r>
      <w:r>
        <w:rPr>
          <w:rFonts w:eastAsia="宋体" w:cs="Times New Roman"/>
        </w:rPr>
        <w:fldChar w:fldCharType="separate"/>
      </w:r>
      <w:r>
        <w:rPr>
          <w:rFonts w:eastAsia="宋体" w:cs="Times New Roman"/>
          <w:szCs w:val="32"/>
        </w:rPr>
        <w:t>2.1.3</w:t>
      </w:r>
      <w:r>
        <w:rPr>
          <w:rFonts w:eastAsia="宋体" w:cs="Times New Roman"/>
        </w:rPr>
        <w:t>理解层</w:t>
      </w:r>
      <w:r>
        <w:rPr>
          <w:rFonts w:eastAsia="宋体" w:cs="Times New Roman"/>
        </w:rPr>
        <w:tab/>
      </w:r>
      <w:r>
        <w:rPr>
          <w:rFonts w:eastAsia="宋体" w:cs="Times New Roman"/>
        </w:rPr>
        <w:fldChar w:fldCharType="begin"/>
      </w:r>
      <w:r>
        <w:rPr>
          <w:rFonts w:eastAsia="宋体" w:cs="Times New Roman"/>
        </w:rPr>
        <w:instrText xml:space="preserve"> PAGEREF _Toc16359 \h </w:instrText>
      </w:r>
      <w:r>
        <w:rPr>
          <w:rFonts w:eastAsia="宋体" w:cs="Times New Roman"/>
        </w:rPr>
        <w:fldChar w:fldCharType="separate"/>
      </w:r>
      <w:r>
        <w:rPr>
          <w:rFonts w:eastAsia="宋体" w:cs="Times New Roman"/>
        </w:rPr>
        <w:t>16</w:t>
      </w:r>
      <w:r>
        <w:rPr>
          <w:rFonts w:eastAsia="宋体" w:cs="Times New Roman"/>
        </w:rPr>
        <w:fldChar w:fldCharType="end"/>
      </w:r>
      <w:r>
        <w:rPr>
          <w:rFonts w:eastAsia="宋体" w:cs="Times New Roman"/>
        </w:rPr>
        <w:fldChar w:fldCharType="end"/>
      </w:r>
    </w:p>
    <w:p w14:paraId="64510C21">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"_Toc27683" </w:instrText>
      </w:r>
      <w:r>
        <w:rPr>
          <w:rFonts w:eastAsia="宋体" w:cs="Times New Roman"/>
        </w:rPr>
        <w:fldChar w:fldCharType="separate"/>
      </w:r>
      <w:r>
        <w:rPr>
          <w:rFonts w:eastAsia="宋体" w:cs="Times New Roman"/>
          <w:szCs w:val="32"/>
        </w:rPr>
        <w:t>2.1.4</w:t>
      </w:r>
      <w:r>
        <w:rPr>
          <w:rFonts w:hint="eastAsia" w:eastAsia="宋体" w:cs="Times New Roman"/>
        </w:rPr>
        <w:t>决策层</w:t>
      </w:r>
      <w:r>
        <w:rPr>
          <w:rFonts w:eastAsia="宋体" w:cs="Times New Roman"/>
        </w:rPr>
        <w:tab/>
      </w:r>
      <w:r>
        <w:rPr>
          <w:rFonts w:eastAsia="宋体" w:cs="Times New Roman"/>
        </w:rPr>
        <w:fldChar w:fldCharType="begin"/>
      </w:r>
      <w:r>
        <w:rPr>
          <w:rFonts w:eastAsia="宋体" w:cs="Times New Roman"/>
        </w:rPr>
        <w:instrText xml:space="preserve"> PAGEREF _Toc27683 \h </w:instrText>
      </w:r>
      <w:r>
        <w:rPr>
          <w:rFonts w:eastAsia="宋体" w:cs="Times New Roman"/>
        </w:rPr>
        <w:fldChar w:fldCharType="separate"/>
      </w:r>
      <w:r>
        <w:rPr>
          <w:rFonts w:eastAsia="宋体" w:cs="Times New Roman"/>
        </w:rPr>
        <w:t>17</w:t>
      </w:r>
      <w:r>
        <w:rPr>
          <w:rFonts w:eastAsia="宋体" w:cs="Times New Roman"/>
        </w:rPr>
        <w:fldChar w:fldCharType="end"/>
      </w:r>
      <w:r>
        <w:rPr>
          <w:rFonts w:eastAsia="宋体" w:cs="Times New Roman"/>
        </w:rPr>
        <w:fldChar w:fldCharType="end"/>
      </w:r>
    </w:p>
    <w:p w14:paraId="36EAB74C">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"_Toc5303" </w:instrText>
      </w:r>
      <w:r>
        <w:rPr>
          <w:rFonts w:eastAsia="宋体" w:cs="Times New Roman"/>
        </w:rPr>
        <w:fldChar w:fldCharType="separate"/>
      </w:r>
      <w:r>
        <w:rPr>
          <w:rFonts w:eastAsia="宋体" w:cs="Times New Roman"/>
          <w:szCs w:val="32"/>
        </w:rPr>
        <w:t>2.1.5</w:t>
      </w:r>
      <w:r>
        <w:rPr>
          <w:rFonts w:eastAsia="宋体" w:cs="Times New Roman"/>
        </w:rPr>
        <w:t>响应层</w:t>
      </w:r>
      <w:r>
        <w:rPr>
          <w:rFonts w:eastAsia="宋体" w:cs="Times New Roman"/>
        </w:rPr>
        <w:tab/>
      </w:r>
      <w:r>
        <w:rPr>
          <w:rFonts w:eastAsia="宋体" w:cs="Times New Roman"/>
        </w:rPr>
        <w:fldChar w:fldCharType="begin"/>
      </w:r>
      <w:r>
        <w:rPr>
          <w:rFonts w:eastAsia="宋体" w:cs="Times New Roman"/>
        </w:rPr>
        <w:instrText xml:space="preserve"> PAGEREF _Toc5303 \h </w:instrText>
      </w:r>
      <w:r>
        <w:rPr>
          <w:rFonts w:eastAsia="宋体" w:cs="Times New Roman"/>
        </w:rPr>
        <w:fldChar w:fldCharType="separate"/>
      </w:r>
      <w:r>
        <w:rPr>
          <w:rFonts w:eastAsia="宋体" w:cs="Times New Roman"/>
        </w:rPr>
        <w:t>18</w:t>
      </w:r>
      <w:r>
        <w:rPr>
          <w:rFonts w:eastAsia="宋体" w:cs="Times New Roman"/>
        </w:rPr>
        <w:fldChar w:fldCharType="end"/>
      </w:r>
      <w:r>
        <w:rPr>
          <w:rFonts w:eastAsia="宋体" w:cs="Times New Roman"/>
        </w:rPr>
        <w:fldChar w:fldCharType="end"/>
      </w:r>
    </w:p>
    <w:p w14:paraId="4D44178A">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"_Toc1745" </w:instrText>
      </w:r>
      <w:r>
        <w:rPr>
          <w:rFonts w:eastAsia="宋体" w:cs="Times New Roman"/>
        </w:rPr>
        <w:fldChar w:fldCharType="separate"/>
      </w:r>
      <w:r>
        <w:rPr>
          <w:rFonts w:eastAsia="宋体" w:cs="Times New Roman"/>
          <w:szCs w:val="32"/>
        </w:rPr>
        <w:t>2.1.6</w:t>
      </w:r>
      <w:r>
        <w:rPr>
          <w:rFonts w:hint="eastAsia" w:eastAsia="宋体" w:cs="Times New Roman"/>
        </w:rPr>
        <w:t>后端架构总特点</w:t>
      </w:r>
      <w:r>
        <w:rPr>
          <w:rFonts w:eastAsia="宋体" w:cs="Times New Roman"/>
        </w:rPr>
        <w:tab/>
      </w:r>
      <w:r>
        <w:rPr>
          <w:rFonts w:eastAsia="宋体" w:cs="Times New Roman"/>
        </w:rPr>
        <w:fldChar w:fldCharType="begin"/>
      </w:r>
      <w:r>
        <w:rPr>
          <w:rFonts w:eastAsia="宋体" w:cs="Times New Roman"/>
        </w:rPr>
        <w:instrText xml:space="preserve"> PAGEREF _Toc1745 \h </w:instrText>
      </w:r>
      <w:r>
        <w:rPr>
          <w:rFonts w:eastAsia="宋体" w:cs="Times New Roman"/>
        </w:rPr>
        <w:fldChar w:fldCharType="separate"/>
      </w:r>
      <w:r>
        <w:rPr>
          <w:rFonts w:eastAsia="宋体" w:cs="Times New Roman"/>
        </w:rPr>
        <w:t>19</w:t>
      </w:r>
      <w:r>
        <w:rPr>
          <w:rFonts w:eastAsia="宋体" w:cs="Times New Roman"/>
        </w:rPr>
        <w:fldChar w:fldCharType="end"/>
      </w:r>
      <w:r>
        <w:rPr>
          <w:rFonts w:eastAsia="宋体" w:cs="Times New Roman"/>
        </w:rPr>
        <w:fldChar w:fldCharType="end"/>
      </w:r>
    </w:p>
    <w:p w14:paraId="5FD87612">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"_Toc20982" </w:instrText>
      </w:r>
      <w:r>
        <w:rPr>
          <w:rFonts w:eastAsia="宋体" w:cs="Times New Roman"/>
        </w:rPr>
        <w:fldChar w:fldCharType="separate"/>
      </w:r>
      <w:r>
        <w:rPr>
          <w:rFonts w:hint="eastAsia" w:eastAsia="宋体" w:cs="Times New Roman"/>
          <w:szCs w:val="28"/>
        </w:rPr>
        <w:t>2.2前端总体架构</w:t>
      </w:r>
      <w:r>
        <w:rPr>
          <w:rFonts w:eastAsia="宋体" w:cs="Times New Roman"/>
        </w:rPr>
        <w:tab/>
      </w:r>
      <w:r>
        <w:rPr>
          <w:rFonts w:eastAsia="宋体" w:cs="Times New Roman"/>
        </w:rPr>
        <w:fldChar w:fldCharType="begin"/>
      </w:r>
      <w:r>
        <w:rPr>
          <w:rFonts w:eastAsia="宋体" w:cs="Times New Roman"/>
        </w:rPr>
        <w:instrText xml:space="preserve"> PAGEREF _Toc20982 \h </w:instrText>
      </w:r>
      <w:r>
        <w:rPr>
          <w:rFonts w:eastAsia="宋体" w:cs="Times New Roman"/>
        </w:rPr>
        <w:fldChar w:fldCharType="separate"/>
      </w:r>
      <w:r>
        <w:rPr>
          <w:rFonts w:eastAsia="宋体" w:cs="Times New Roman"/>
        </w:rPr>
        <w:t>19</w:t>
      </w:r>
      <w:r>
        <w:rPr>
          <w:rFonts w:eastAsia="宋体" w:cs="Times New Roman"/>
        </w:rPr>
        <w:fldChar w:fldCharType="end"/>
      </w:r>
      <w:r>
        <w:rPr>
          <w:rFonts w:eastAsia="宋体" w:cs="Times New Roman"/>
        </w:rPr>
        <w:fldChar w:fldCharType="end"/>
      </w:r>
    </w:p>
    <w:p w14:paraId="142FD6A8">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"_Toc7518" </w:instrText>
      </w:r>
      <w:r>
        <w:rPr>
          <w:rFonts w:eastAsia="宋体" w:cs="Times New Roman"/>
        </w:rPr>
        <w:fldChar w:fldCharType="separate"/>
      </w:r>
      <w:r>
        <w:rPr>
          <w:rFonts w:hint="eastAsia" w:eastAsia="宋体" w:cs="Times New Roman"/>
          <w:bCs/>
          <w:szCs w:val="32"/>
        </w:rPr>
        <w:t>2.2.1</w:t>
      </w:r>
      <w:r>
        <w:rPr>
          <w:rFonts w:eastAsia="宋体" w:cs="Times New Roman"/>
          <w:bCs/>
          <w:szCs w:val="32"/>
        </w:rPr>
        <w:t>模块架构图</w:t>
      </w:r>
      <w:r>
        <w:rPr>
          <w:rFonts w:eastAsia="宋体" w:cs="Times New Roman"/>
        </w:rPr>
        <w:tab/>
      </w:r>
      <w:r>
        <w:rPr>
          <w:rFonts w:eastAsia="宋体" w:cs="Times New Roman"/>
        </w:rPr>
        <w:fldChar w:fldCharType="begin"/>
      </w:r>
      <w:r>
        <w:rPr>
          <w:rFonts w:eastAsia="宋体" w:cs="Times New Roman"/>
        </w:rPr>
        <w:instrText xml:space="preserve"> PAGEREF _Toc7518 \h </w:instrText>
      </w:r>
      <w:r>
        <w:rPr>
          <w:rFonts w:eastAsia="宋体" w:cs="Times New Roman"/>
        </w:rPr>
        <w:fldChar w:fldCharType="separate"/>
      </w:r>
      <w:r>
        <w:rPr>
          <w:rFonts w:eastAsia="宋体" w:cs="Times New Roman"/>
        </w:rPr>
        <w:t>20</w:t>
      </w:r>
      <w:r>
        <w:rPr>
          <w:rFonts w:eastAsia="宋体" w:cs="Times New Roman"/>
        </w:rPr>
        <w:fldChar w:fldCharType="end"/>
      </w:r>
      <w:r>
        <w:rPr>
          <w:rFonts w:eastAsia="宋体" w:cs="Times New Roman"/>
        </w:rPr>
        <w:fldChar w:fldCharType="end"/>
      </w:r>
    </w:p>
    <w:p w14:paraId="459EBB63">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"_Toc16652" </w:instrText>
      </w:r>
      <w:r>
        <w:rPr>
          <w:rFonts w:eastAsia="宋体" w:cs="Times New Roman"/>
        </w:rPr>
        <w:fldChar w:fldCharType="separate"/>
      </w:r>
      <w:r>
        <w:rPr>
          <w:rFonts w:hint="eastAsia" w:eastAsia="宋体" w:cs="Times New Roman"/>
          <w:bCs/>
          <w:szCs w:val="32"/>
        </w:rPr>
        <w:t>2.2.2</w:t>
      </w:r>
      <w:r>
        <w:rPr>
          <w:rFonts w:eastAsia="宋体" w:cs="Times New Roman"/>
          <w:bCs/>
          <w:szCs w:val="32"/>
        </w:rPr>
        <w:t>入口与触发方式</w:t>
      </w:r>
      <w:r>
        <w:rPr>
          <w:rFonts w:eastAsia="宋体" w:cs="Times New Roman"/>
        </w:rPr>
        <w:tab/>
      </w:r>
      <w:r>
        <w:rPr>
          <w:rFonts w:eastAsia="宋体" w:cs="Times New Roman"/>
        </w:rPr>
        <w:fldChar w:fldCharType="begin"/>
      </w:r>
      <w:r>
        <w:rPr>
          <w:rFonts w:eastAsia="宋体" w:cs="Times New Roman"/>
        </w:rPr>
        <w:instrText xml:space="preserve"> PAGEREF _Toc16652 \h </w:instrText>
      </w:r>
      <w:r>
        <w:rPr>
          <w:rFonts w:eastAsia="宋体" w:cs="Times New Roman"/>
        </w:rPr>
        <w:fldChar w:fldCharType="separate"/>
      </w:r>
      <w:r>
        <w:rPr>
          <w:rFonts w:eastAsia="宋体" w:cs="Times New Roman"/>
        </w:rPr>
        <w:t>20</w:t>
      </w:r>
      <w:r>
        <w:rPr>
          <w:rFonts w:eastAsia="宋体" w:cs="Times New Roman"/>
        </w:rPr>
        <w:fldChar w:fldCharType="end"/>
      </w:r>
      <w:r>
        <w:rPr>
          <w:rFonts w:eastAsia="宋体" w:cs="Times New Roman"/>
        </w:rPr>
        <w:fldChar w:fldCharType="end"/>
      </w:r>
    </w:p>
    <w:p w14:paraId="28CE1146">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"_Toc24319" </w:instrText>
      </w:r>
      <w:r>
        <w:rPr>
          <w:rFonts w:eastAsia="宋体" w:cs="Times New Roman"/>
        </w:rPr>
        <w:fldChar w:fldCharType="separate"/>
      </w:r>
      <w:r>
        <w:rPr>
          <w:rFonts w:hint="eastAsia" w:eastAsia="宋体" w:cs="Times New Roman"/>
          <w:bCs/>
          <w:szCs w:val="32"/>
        </w:rPr>
        <w:t>2.2.3</w:t>
      </w:r>
      <w:r>
        <w:rPr>
          <w:rFonts w:eastAsia="宋体" w:cs="Times New Roman"/>
          <w:bCs/>
          <w:szCs w:val="32"/>
        </w:rPr>
        <w:t>图像处理链路</w:t>
      </w:r>
      <w:r>
        <w:rPr>
          <w:rFonts w:eastAsia="宋体" w:cs="Times New Roman"/>
        </w:rPr>
        <w:tab/>
      </w:r>
      <w:r>
        <w:rPr>
          <w:rFonts w:eastAsia="宋体" w:cs="Times New Roman"/>
        </w:rPr>
        <w:fldChar w:fldCharType="begin"/>
      </w:r>
      <w:r>
        <w:rPr>
          <w:rFonts w:eastAsia="宋体" w:cs="Times New Roman"/>
        </w:rPr>
        <w:instrText xml:space="preserve"> PAGEREF _Toc24319 \h </w:instrText>
      </w:r>
      <w:r>
        <w:rPr>
          <w:rFonts w:eastAsia="宋体" w:cs="Times New Roman"/>
        </w:rPr>
        <w:fldChar w:fldCharType="separate"/>
      </w:r>
      <w:r>
        <w:rPr>
          <w:rFonts w:eastAsia="宋体" w:cs="Times New Roman"/>
        </w:rPr>
        <w:t>20</w:t>
      </w:r>
      <w:r>
        <w:rPr>
          <w:rFonts w:eastAsia="宋体" w:cs="Times New Roman"/>
        </w:rPr>
        <w:fldChar w:fldCharType="end"/>
      </w:r>
      <w:r>
        <w:rPr>
          <w:rFonts w:eastAsia="宋体" w:cs="Times New Roman"/>
        </w:rPr>
        <w:fldChar w:fldCharType="end"/>
      </w:r>
    </w:p>
    <w:p w14:paraId="4D0E4B00">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"_Toc23075" </w:instrText>
      </w:r>
      <w:r>
        <w:rPr>
          <w:rFonts w:eastAsia="宋体" w:cs="Times New Roman"/>
        </w:rPr>
        <w:fldChar w:fldCharType="separate"/>
      </w:r>
      <w:r>
        <w:rPr>
          <w:rFonts w:hint="eastAsia" w:eastAsia="宋体" w:cs="Times New Roman"/>
          <w:bCs/>
          <w:szCs w:val="32"/>
        </w:rPr>
        <w:t>2.2.4</w:t>
      </w:r>
      <w:r>
        <w:rPr>
          <w:rFonts w:eastAsia="宋体" w:cs="Times New Roman"/>
          <w:bCs/>
          <w:szCs w:val="32"/>
        </w:rPr>
        <w:t>音频处理链路</w:t>
      </w:r>
      <w:r>
        <w:rPr>
          <w:rFonts w:eastAsia="宋体" w:cs="Times New Roman"/>
        </w:rPr>
        <w:tab/>
      </w:r>
      <w:r>
        <w:rPr>
          <w:rFonts w:eastAsia="宋体" w:cs="Times New Roman"/>
        </w:rPr>
        <w:fldChar w:fldCharType="begin"/>
      </w:r>
      <w:r>
        <w:rPr>
          <w:rFonts w:eastAsia="宋体" w:cs="Times New Roman"/>
        </w:rPr>
        <w:instrText xml:space="preserve"> PAGEREF _Toc23075 \h </w:instrText>
      </w:r>
      <w:r>
        <w:rPr>
          <w:rFonts w:eastAsia="宋体" w:cs="Times New Roman"/>
        </w:rPr>
        <w:fldChar w:fldCharType="separate"/>
      </w:r>
      <w:r>
        <w:rPr>
          <w:rFonts w:eastAsia="宋体" w:cs="Times New Roman"/>
        </w:rPr>
        <w:t>21</w:t>
      </w:r>
      <w:r>
        <w:rPr>
          <w:rFonts w:eastAsia="宋体" w:cs="Times New Roman"/>
        </w:rPr>
        <w:fldChar w:fldCharType="end"/>
      </w:r>
      <w:r>
        <w:rPr>
          <w:rFonts w:eastAsia="宋体" w:cs="Times New Roman"/>
        </w:rPr>
        <w:fldChar w:fldCharType="end"/>
      </w:r>
    </w:p>
    <w:p w14:paraId="18BCEE39">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"_Toc23022" </w:instrText>
      </w:r>
      <w:r>
        <w:rPr>
          <w:rFonts w:eastAsia="宋体" w:cs="Times New Roman"/>
        </w:rPr>
        <w:fldChar w:fldCharType="separate"/>
      </w:r>
      <w:r>
        <w:rPr>
          <w:rFonts w:hint="eastAsia" w:eastAsia="宋体" w:cs="Times New Roman"/>
          <w:bCs/>
          <w:szCs w:val="32"/>
        </w:rPr>
        <w:t>2.2.5</w:t>
      </w:r>
      <w:r>
        <w:rPr>
          <w:rFonts w:eastAsia="宋体" w:cs="Times New Roman"/>
          <w:bCs/>
          <w:szCs w:val="32"/>
        </w:rPr>
        <w:t>多模态关联机制</w:t>
      </w:r>
      <w:r>
        <w:rPr>
          <w:rFonts w:eastAsia="宋体" w:cs="Times New Roman"/>
        </w:rPr>
        <w:tab/>
      </w:r>
      <w:r>
        <w:rPr>
          <w:rFonts w:eastAsia="宋体" w:cs="Times New Roman"/>
        </w:rPr>
        <w:fldChar w:fldCharType="begin"/>
      </w:r>
      <w:r>
        <w:rPr>
          <w:rFonts w:eastAsia="宋体" w:cs="Times New Roman"/>
        </w:rPr>
        <w:instrText xml:space="preserve"> PAGEREF _Toc23022 \h </w:instrText>
      </w:r>
      <w:r>
        <w:rPr>
          <w:rFonts w:eastAsia="宋体" w:cs="Times New Roman"/>
        </w:rPr>
        <w:fldChar w:fldCharType="separate"/>
      </w:r>
      <w:r>
        <w:rPr>
          <w:rFonts w:eastAsia="宋体" w:cs="Times New Roman"/>
        </w:rPr>
        <w:t>21</w:t>
      </w:r>
      <w:r>
        <w:rPr>
          <w:rFonts w:eastAsia="宋体" w:cs="Times New Roman"/>
        </w:rPr>
        <w:fldChar w:fldCharType="end"/>
      </w:r>
      <w:r>
        <w:rPr>
          <w:rFonts w:eastAsia="宋体" w:cs="Times New Roman"/>
        </w:rPr>
        <w:fldChar w:fldCharType="end"/>
      </w:r>
    </w:p>
    <w:p w14:paraId="0B49D69D">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"_Toc30300" </w:instrText>
      </w:r>
      <w:r>
        <w:rPr>
          <w:rFonts w:eastAsia="宋体" w:cs="Times New Roman"/>
        </w:rPr>
        <w:fldChar w:fldCharType="separate"/>
      </w:r>
      <w:r>
        <w:rPr>
          <w:rFonts w:hint="eastAsia" w:eastAsia="宋体" w:cs="Times New Roman"/>
          <w:bCs/>
          <w:szCs w:val="32"/>
        </w:rPr>
        <w:t>2.2.6</w:t>
      </w:r>
      <w:r>
        <w:rPr>
          <w:rFonts w:eastAsia="宋体" w:cs="Times New Roman"/>
          <w:bCs/>
          <w:szCs w:val="32"/>
        </w:rPr>
        <w:t>线程与性能模型</w:t>
      </w:r>
      <w:r>
        <w:rPr>
          <w:rFonts w:eastAsia="宋体" w:cs="Times New Roman"/>
        </w:rPr>
        <w:tab/>
      </w:r>
      <w:r>
        <w:rPr>
          <w:rFonts w:eastAsia="宋体" w:cs="Times New Roman"/>
        </w:rPr>
        <w:fldChar w:fldCharType="begin"/>
      </w:r>
      <w:r>
        <w:rPr>
          <w:rFonts w:eastAsia="宋体" w:cs="Times New Roman"/>
        </w:rPr>
        <w:instrText xml:space="preserve"> PAGEREF _Toc30300 \h </w:instrText>
      </w:r>
      <w:r>
        <w:rPr>
          <w:rFonts w:eastAsia="宋体" w:cs="Times New Roman"/>
        </w:rPr>
        <w:fldChar w:fldCharType="separate"/>
      </w:r>
      <w:r>
        <w:rPr>
          <w:rFonts w:eastAsia="宋体" w:cs="Times New Roman"/>
        </w:rPr>
        <w:t>21</w:t>
      </w:r>
      <w:r>
        <w:rPr>
          <w:rFonts w:eastAsia="宋体" w:cs="Times New Roman"/>
        </w:rPr>
        <w:fldChar w:fldCharType="end"/>
      </w:r>
      <w:r>
        <w:rPr>
          <w:rFonts w:eastAsia="宋体" w:cs="Times New Roman"/>
        </w:rPr>
        <w:fldChar w:fldCharType="end"/>
      </w:r>
    </w:p>
    <w:p w14:paraId="68AE8C7E">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"_Toc16208" </w:instrText>
      </w:r>
      <w:r>
        <w:rPr>
          <w:rFonts w:eastAsia="宋体" w:cs="Times New Roman"/>
        </w:rPr>
        <w:fldChar w:fldCharType="separate"/>
      </w:r>
      <w:r>
        <w:rPr>
          <w:rFonts w:eastAsia="宋体" w:cs="Times New Roman"/>
          <w:bCs w:val="0"/>
          <w:szCs w:val="28"/>
        </w:rPr>
        <w:t>2.</w:t>
      </w:r>
      <w:r>
        <w:rPr>
          <w:rFonts w:hint="eastAsia" w:eastAsia="宋体" w:cs="Times New Roman"/>
          <w:bCs w:val="0"/>
          <w:szCs w:val="28"/>
        </w:rPr>
        <w:t>3</w:t>
      </w:r>
      <w:r>
        <w:rPr>
          <w:rFonts w:hint="eastAsia" w:eastAsia="宋体" w:cs="Times New Roman"/>
        </w:rPr>
        <w:t>功能详述</w:t>
      </w:r>
      <w:r>
        <w:rPr>
          <w:rFonts w:eastAsia="宋体" w:cs="Times New Roman"/>
        </w:rPr>
        <w:tab/>
      </w:r>
      <w:r>
        <w:rPr>
          <w:rFonts w:eastAsia="宋体" w:cs="Times New Roman"/>
        </w:rPr>
        <w:fldChar w:fldCharType="begin"/>
      </w:r>
      <w:r>
        <w:rPr>
          <w:rFonts w:eastAsia="宋体" w:cs="Times New Roman"/>
        </w:rPr>
        <w:instrText xml:space="preserve"> PAGEREF _Toc16208 \h </w:instrText>
      </w:r>
      <w:r>
        <w:rPr>
          <w:rFonts w:eastAsia="宋体" w:cs="Times New Roman"/>
        </w:rPr>
        <w:fldChar w:fldCharType="separate"/>
      </w:r>
      <w:r>
        <w:rPr>
          <w:rFonts w:eastAsia="宋体" w:cs="Times New Roman"/>
        </w:rPr>
        <w:t>21</w:t>
      </w:r>
      <w:r>
        <w:rPr>
          <w:rFonts w:eastAsia="宋体" w:cs="Times New Roman"/>
        </w:rPr>
        <w:fldChar w:fldCharType="end"/>
      </w:r>
      <w:r>
        <w:rPr>
          <w:rFonts w:eastAsia="宋体" w:cs="Times New Roman"/>
        </w:rPr>
        <w:fldChar w:fldCharType="end"/>
      </w:r>
    </w:p>
    <w:p w14:paraId="5CC95E16">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"_Toc29867" </w:instrText>
      </w:r>
      <w:r>
        <w:rPr>
          <w:rFonts w:eastAsia="宋体" w:cs="Times New Roman"/>
        </w:rPr>
        <w:fldChar w:fldCharType="separate"/>
      </w:r>
      <w:r>
        <w:rPr>
          <w:rFonts w:hint="eastAsia" w:eastAsia="宋体" w:cs="Times New Roman"/>
          <w:szCs w:val="32"/>
        </w:rPr>
        <w:t>2.3.1</w:t>
      </w:r>
      <w:r>
        <w:rPr>
          <w:rFonts w:hint="eastAsia" w:eastAsia="宋体" w:cs="Times New Roman"/>
        </w:rPr>
        <w:t>核心功能框架</w:t>
      </w:r>
      <w:r>
        <w:rPr>
          <w:rFonts w:eastAsia="宋体" w:cs="Times New Roman"/>
        </w:rPr>
        <w:tab/>
      </w:r>
      <w:r>
        <w:rPr>
          <w:rFonts w:eastAsia="宋体" w:cs="Times New Roman"/>
        </w:rPr>
        <w:fldChar w:fldCharType="begin"/>
      </w:r>
      <w:r>
        <w:rPr>
          <w:rFonts w:eastAsia="宋体" w:cs="Times New Roman"/>
        </w:rPr>
        <w:instrText xml:space="preserve"> PAGEREF _Toc29867 \h </w:instrText>
      </w:r>
      <w:r>
        <w:rPr>
          <w:rFonts w:eastAsia="宋体" w:cs="Times New Roman"/>
        </w:rPr>
        <w:fldChar w:fldCharType="separate"/>
      </w:r>
      <w:r>
        <w:rPr>
          <w:rFonts w:eastAsia="宋体" w:cs="Times New Roman"/>
        </w:rPr>
        <w:t>21</w:t>
      </w:r>
      <w:r>
        <w:rPr>
          <w:rFonts w:eastAsia="宋体" w:cs="Times New Roman"/>
        </w:rPr>
        <w:fldChar w:fldCharType="end"/>
      </w:r>
      <w:r>
        <w:rPr>
          <w:rFonts w:eastAsia="宋体" w:cs="Times New Roman"/>
        </w:rPr>
        <w:fldChar w:fldCharType="end"/>
      </w:r>
    </w:p>
    <w:p w14:paraId="4F01CCC4">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"_Toc8999" </w:instrText>
      </w:r>
      <w:r>
        <w:rPr>
          <w:rFonts w:eastAsia="宋体" w:cs="Times New Roman"/>
        </w:rPr>
        <w:fldChar w:fldCharType="separate"/>
      </w:r>
      <w:r>
        <w:rPr>
          <w:rFonts w:hint="eastAsia" w:eastAsia="宋体" w:cs="Times New Roman"/>
          <w:szCs w:val="32"/>
        </w:rPr>
        <w:t>2.3.2</w:t>
      </w:r>
      <w:r>
        <w:rPr>
          <w:rFonts w:hint="eastAsia" w:eastAsia="宋体" w:cs="Times New Roman"/>
        </w:rPr>
        <w:t>核心功能、特色与优势对照表</w:t>
      </w:r>
      <w:r>
        <w:rPr>
          <w:rFonts w:eastAsia="宋体" w:cs="Times New Roman"/>
        </w:rPr>
        <w:tab/>
      </w:r>
      <w:r>
        <w:rPr>
          <w:rFonts w:eastAsia="宋体" w:cs="Times New Roman"/>
        </w:rPr>
        <w:fldChar w:fldCharType="begin"/>
      </w:r>
      <w:r>
        <w:rPr>
          <w:rFonts w:eastAsia="宋体" w:cs="Times New Roman"/>
        </w:rPr>
        <w:instrText xml:space="preserve"> PAGEREF _Toc8999 \h </w:instrText>
      </w:r>
      <w:r>
        <w:rPr>
          <w:rFonts w:eastAsia="宋体" w:cs="Times New Roman"/>
        </w:rPr>
        <w:fldChar w:fldCharType="separate"/>
      </w:r>
      <w:r>
        <w:rPr>
          <w:rFonts w:eastAsia="宋体" w:cs="Times New Roman"/>
        </w:rPr>
        <w:t>22</w:t>
      </w:r>
      <w:r>
        <w:rPr>
          <w:rFonts w:eastAsia="宋体" w:cs="Times New Roman"/>
        </w:rPr>
        <w:fldChar w:fldCharType="end"/>
      </w:r>
      <w:r>
        <w:rPr>
          <w:rFonts w:eastAsia="宋体" w:cs="Times New Roman"/>
        </w:rPr>
        <w:fldChar w:fldCharType="end"/>
      </w:r>
    </w:p>
    <w:p w14:paraId="35F40058">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"_Toc28281" </w:instrText>
      </w:r>
      <w:r>
        <w:rPr>
          <w:rFonts w:eastAsia="宋体" w:cs="Times New Roman"/>
        </w:rPr>
        <w:fldChar w:fldCharType="separate"/>
      </w:r>
      <w:r>
        <w:rPr>
          <w:rFonts w:eastAsia="宋体" w:cs="Times New Roman"/>
          <w:bCs w:val="0"/>
          <w:szCs w:val="28"/>
        </w:rPr>
        <w:t>2.</w:t>
      </w:r>
      <w:r>
        <w:rPr>
          <w:rFonts w:hint="eastAsia" w:eastAsia="宋体" w:cs="Times New Roman"/>
          <w:bCs w:val="0"/>
          <w:szCs w:val="28"/>
        </w:rPr>
        <w:t>4</w:t>
      </w:r>
      <w:r>
        <w:rPr>
          <w:rFonts w:hint="eastAsia" w:eastAsia="宋体" w:cs="Times New Roman"/>
        </w:rPr>
        <w:t>关键技术</w:t>
      </w:r>
      <w:r>
        <w:rPr>
          <w:rFonts w:eastAsia="宋体" w:cs="Times New Roman"/>
        </w:rPr>
        <w:tab/>
      </w:r>
      <w:r>
        <w:rPr>
          <w:rFonts w:eastAsia="宋体" w:cs="Times New Roman"/>
        </w:rPr>
        <w:fldChar w:fldCharType="begin"/>
      </w:r>
      <w:r>
        <w:rPr>
          <w:rFonts w:eastAsia="宋体" w:cs="Times New Roman"/>
        </w:rPr>
        <w:instrText xml:space="preserve"> PAGEREF _Toc28281 \h </w:instrText>
      </w:r>
      <w:r>
        <w:rPr>
          <w:rFonts w:eastAsia="宋体" w:cs="Times New Roman"/>
        </w:rPr>
        <w:fldChar w:fldCharType="separate"/>
      </w:r>
      <w:r>
        <w:rPr>
          <w:rFonts w:eastAsia="宋体" w:cs="Times New Roman"/>
        </w:rPr>
        <w:t>23</w:t>
      </w:r>
      <w:r>
        <w:rPr>
          <w:rFonts w:eastAsia="宋体" w:cs="Times New Roman"/>
        </w:rPr>
        <w:fldChar w:fldCharType="end"/>
      </w:r>
      <w:r>
        <w:rPr>
          <w:rFonts w:eastAsia="宋体" w:cs="Times New Roman"/>
        </w:rPr>
        <w:fldChar w:fldCharType="end"/>
      </w:r>
    </w:p>
    <w:p w14:paraId="053AA122">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"_Toc225" </w:instrText>
      </w:r>
      <w:r>
        <w:rPr>
          <w:rFonts w:eastAsia="宋体" w:cs="Times New Roman"/>
        </w:rPr>
        <w:fldChar w:fldCharType="separate"/>
      </w:r>
      <w:r>
        <w:rPr>
          <w:rFonts w:hint="eastAsia" w:eastAsia="宋体" w:cs="Times New Roman"/>
          <w:szCs w:val="32"/>
        </w:rPr>
        <w:t>2.4.1</w:t>
      </w:r>
      <w:r>
        <w:rPr>
          <w:rFonts w:hint="eastAsia" w:eastAsia="宋体" w:cs="Times New Roman"/>
        </w:rPr>
        <w:t>移动AR终端的硬件与环境限制</w:t>
      </w:r>
      <w:r>
        <w:rPr>
          <w:rFonts w:eastAsia="宋体" w:cs="Times New Roman"/>
        </w:rPr>
        <w:tab/>
      </w:r>
      <w:r>
        <w:rPr>
          <w:rFonts w:eastAsia="宋体" w:cs="Times New Roman"/>
        </w:rPr>
        <w:fldChar w:fldCharType="begin"/>
      </w:r>
      <w:r>
        <w:rPr>
          <w:rFonts w:eastAsia="宋体" w:cs="Times New Roman"/>
        </w:rPr>
        <w:instrText xml:space="preserve"> PAGEREF _Toc225 \h </w:instrText>
      </w:r>
      <w:r>
        <w:rPr>
          <w:rFonts w:eastAsia="宋体" w:cs="Times New Roman"/>
        </w:rPr>
        <w:fldChar w:fldCharType="separate"/>
      </w:r>
      <w:r>
        <w:rPr>
          <w:rFonts w:eastAsia="宋体" w:cs="Times New Roman"/>
        </w:rPr>
        <w:t>23</w:t>
      </w:r>
      <w:r>
        <w:rPr>
          <w:rFonts w:eastAsia="宋体" w:cs="Times New Roman"/>
        </w:rPr>
        <w:fldChar w:fldCharType="end"/>
      </w:r>
      <w:r>
        <w:rPr>
          <w:rFonts w:eastAsia="宋体" w:cs="Times New Roman"/>
        </w:rPr>
        <w:fldChar w:fldCharType="end"/>
      </w:r>
    </w:p>
    <w:p w14:paraId="159F20B2">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"_Toc12177" </w:instrText>
      </w:r>
      <w:r>
        <w:rPr>
          <w:rFonts w:eastAsia="宋体" w:cs="Times New Roman"/>
        </w:rPr>
        <w:fldChar w:fldCharType="separate"/>
      </w:r>
      <w:r>
        <w:rPr>
          <w:rFonts w:hint="eastAsia" w:eastAsia="宋体" w:cs="Times New Roman"/>
          <w:szCs w:val="32"/>
        </w:rPr>
        <w:t>2.4.2</w:t>
      </w:r>
      <w:r>
        <w:rPr>
          <w:rFonts w:hint="eastAsia" w:eastAsia="宋体" w:cs="Times New Roman"/>
        </w:rPr>
        <w:t>复杂现实场景下的感知准确性挑战</w:t>
      </w:r>
      <w:r>
        <w:rPr>
          <w:rFonts w:eastAsia="宋体" w:cs="Times New Roman"/>
        </w:rPr>
        <w:tab/>
      </w:r>
      <w:r>
        <w:rPr>
          <w:rFonts w:eastAsia="宋体" w:cs="Times New Roman"/>
        </w:rPr>
        <w:fldChar w:fldCharType="begin"/>
      </w:r>
      <w:r>
        <w:rPr>
          <w:rFonts w:eastAsia="宋体" w:cs="Times New Roman"/>
        </w:rPr>
        <w:instrText xml:space="preserve"> PAGEREF _Toc12177 \h </w:instrText>
      </w:r>
      <w:r>
        <w:rPr>
          <w:rFonts w:eastAsia="宋体" w:cs="Times New Roman"/>
        </w:rPr>
        <w:fldChar w:fldCharType="separate"/>
      </w:r>
      <w:r>
        <w:rPr>
          <w:rFonts w:eastAsia="宋体" w:cs="Times New Roman"/>
        </w:rPr>
        <w:t>24</w:t>
      </w:r>
      <w:r>
        <w:rPr>
          <w:rFonts w:eastAsia="宋体" w:cs="Times New Roman"/>
        </w:rPr>
        <w:fldChar w:fldCharType="end"/>
      </w:r>
      <w:r>
        <w:rPr>
          <w:rFonts w:eastAsia="宋体" w:cs="Times New Roman"/>
        </w:rPr>
        <w:fldChar w:fldCharType="end"/>
      </w:r>
    </w:p>
    <w:p w14:paraId="1F668E1F">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"_Toc3425" </w:instrText>
      </w:r>
      <w:r>
        <w:rPr>
          <w:rFonts w:eastAsia="宋体" w:cs="Times New Roman"/>
        </w:rPr>
        <w:fldChar w:fldCharType="separate"/>
      </w:r>
      <w:r>
        <w:rPr>
          <w:rFonts w:hint="eastAsia" w:eastAsia="宋体" w:cs="Times New Roman"/>
          <w:szCs w:val="32"/>
        </w:rPr>
        <w:t>2.4.3</w:t>
      </w:r>
      <w:r>
        <w:rPr>
          <w:rFonts w:hint="eastAsia" w:eastAsia="宋体" w:cs="Times New Roman"/>
        </w:rPr>
        <w:t>实时性、准确性及资源消耗的平衡</w:t>
      </w:r>
      <w:r>
        <w:rPr>
          <w:rFonts w:eastAsia="宋体" w:cs="Times New Roman"/>
        </w:rPr>
        <w:tab/>
      </w:r>
      <w:r>
        <w:rPr>
          <w:rFonts w:eastAsia="宋体" w:cs="Times New Roman"/>
        </w:rPr>
        <w:fldChar w:fldCharType="begin"/>
      </w:r>
      <w:r>
        <w:rPr>
          <w:rFonts w:eastAsia="宋体" w:cs="Times New Roman"/>
        </w:rPr>
        <w:instrText xml:space="preserve"> PAGEREF _Toc3425 \h </w:instrText>
      </w:r>
      <w:r>
        <w:rPr>
          <w:rFonts w:eastAsia="宋体" w:cs="Times New Roman"/>
        </w:rPr>
        <w:fldChar w:fldCharType="separate"/>
      </w:r>
      <w:r>
        <w:rPr>
          <w:rFonts w:eastAsia="宋体" w:cs="Times New Roman"/>
        </w:rPr>
        <w:t>25</w:t>
      </w:r>
      <w:r>
        <w:rPr>
          <w:rFonts w:eastAsia="宋体" w:cs="Times New Roman"/>
        </w:rPr>
        <w:fldChar w:fldCharType="end"/>
      </w:r>
      <w:r>
        <w:rPr>
          <w:rFonts w:eastAsia="宋体" w:cs="Times New Roman"/>
        </w:rPr>
        <w:fldChar w:fldCharType="end"/>
      </w:r>
    </w:p>
    <w:p w14:paraId="47E6CC57">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"_Toc29329" </w:instrText>
      </w:r>
      <w:r>
        <w:rPr>
          <w:rFonts w:eastAsia="宋体" w:cs="Times New Roman"/>
        </w:rPr>
        <w:fldChar w:fldCharType="separate"/>
      </w:r>
      <w:r>
        <w:rPr>
          <w:rFonts w:eastAsia="宋体" w:cs="Times New Roman"/>
          <w:bCs w:val="0"/>
          <w:szCs w:val="28"/>
        </w:rPr>
        <w:t>2.</w:t>
      </w:r>
      <w:r>
        <w:rPr>
          <w:rFonts w:hint="eastAsia" w:eastAsia="宋体" w:cs="Times New Roman"/>
          <w:bCs w:val="0"/>
          <w:szCs w:val="28"/>
        </w:rPr>
        <w:t>5</w:t>
      </w:r>
      <w:r>
        <w:rPr>
          <w:rFonts w:hint="eastAsia" w:eastAsia="宋体" w:cs="Times New Roman"/>
        </w:rPr>
        <w:t>其他相关技术</w:t>
      </w:r>
      <w:r>
        <w:rPr>
          <w:rFonts w:eastAsia="宋体" w:cs="Times New Roman"/>
        </w:rPr>
        <w:tab/>
      </w:r>
      <w:r>
        <w:rPr>
          <w:rFonts w:eastAsia="宋体" w:cs="Times New Roman"/>
        </w:rPr>
        <w:fldChar w:fldCharType="begin"/>
      </w:r>
      <w:r>
        <w:rPr>
          <w:rFonts w:eastAsia="宋体" w:cs="Times New Roman"/>
        </w:rPr>
        <w:instrText xml:space="preserve"> PAGEREF _Toc29329 \h </w:instrText>
      </w:r>
      <w:r>
        <w:rPr>
          <w:rFonts w:eastAsia="宋体" w:cs="Times New Roman"/>
        </w:rPr>
        <w:fldChar w:fldCharType="separate"/>
      </w:r>
      <w:r>
        <w:rPr>
          <w:rFonts w:eastAsia="宋体" w:cs="Times New Roman"/>
        </w:rPr>
        <w:t>25</w:t>
      </w:r>
      <w:r>
        <w:rPr>
          <w:rFonts w:eastAsia="宋体" w:cs="Times New Roman"/>
        </w:rPr>
        <w:fldChar w:fldCharType="end"/>
      </w:r>
      <w:r>
        <w:rPr>
          <w:rFonts w:eastAsia="宋体" w:cs="Times New Roman"/>
        </w:rPr>
        <w:fldChar w:fldCharType="end"/>
      </w:r>
    </w:p>
    <w:p w14:paraId="68CDA799">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"_Toc12796" </w:instrText>
      </w:r>
      <w:r>
        <w:rPr>
          <w:rFonts w:eastAsia="宋体" w:cs="Times New Roman"/>
        </w:rPr>
        <w:fldChar w:fldCharType="separate"/>
      </w:r>
      <w:r>
        <w:rPr>
          <w:rFonts w:hint="eastAsia" w:eastAsia="宋体" w:cs="Times New Roman"/>
          <w:szCs w:val="32"/>
        </w:rPr>
        <w:t>2.5.1</w:t>
      </w:r>
      <w:r>
        <w:rPr>
          <w:rFonts w:hint="eastAsia" w:eastAsia="宋体" w:cs="Times New Roman"/>
        </w:rPr>
        <w:t>接口与数据存储设计</w:t>
      </w:r>
      <w:r>
        <w:rPr>
          <w:rFonts w:eastAsia="宋体" w:cs="Times New Roman"/>
        </w:rPr>
        <w:tab/>
      </w:r>
      <w:r>
        <w:rPr>
          <w:rFonts w:eastAsia="宋体" w:cs="Times New Roman"/>
        </w:rPr>
        <w:fldChar w:fldCharType="begin"/>
      </w:r>
      <w:r>
        <w:rPr>
          <w:rFonts w:eastAsia="宋体" w:cs="Times New Roman"/>
        </w:rPr>
        <w:instrText xml:space="preserve"> PAGEREF _Toc12796 \h </w:instrText>
      </w:r>
      <w:r>
        <w:rPr>
          <w:rFonts w:eastAsia="宋体" w:cs="Times New Roman"/>
        </w:rPr>
        <w:fldChar w:fldCharType="separate"/>
      </w:r>
      <w:r>
        <w:rPr>
          <w:rFonts w:eastAsia="宋体" w:cs="Times New Roman"/>
        </w:rPr>
        <w:t>25</w:t>
      </w:r>
      <w:r>
        <w:rPr>
          <w:rFonts w:eastAsia="宋体" w:cs="Times New Roman"/>
        </w:rPr>
        <w:fldChar w:fldCharType="end"/>
      </w:r>
      <w:r>
        <w:rPr>
          <w:rFonts w:eastAsia="宋体" w:cs="Times New Roman"/>
        </w:rPr>
        <w:fldChar w:fldCharType="end"/>
      </w:r>
    </w:p>
    <w:p w14:paraId="32C9B98E">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"_Toc15144" </w:instrText>
      </w:r>
      <w:r>
        <w:rPr>
          <w:rFonts w:eastAsia="宋体" w:cs="Times New Roman"/>
        </w:rPr>
        <w:fldChar w:fldCharType="separate"/>
      </w:r>
      <w:r>
        <w:rPr>
          <w:rFonts w:hint="eastAsia" w:eastAsia="宋体" w:cs="Times New Roman"/>
          <w:szCs w:val="32"/>
        </w:rPr>
        <w:t>2.5.2</w:t>
      </w:r>
      <w:r>
        <w:rPr>
          <w:rFonts w:hint="eastAsia" w:eastAsia="宋体" w:cs="Times New Roman"/>
        </w:rPr>
        <w:t>部署与监控方案</w:t>
      </w:r>
      <w:r>
        <w:rPr>
          <w:rFonts w:eastAsia="宋体" w:cs="Times New Roman"/>
        </w:rPr>
        <w:tab/>
      </w:r>
      <w:r>
        <w:rPr>
          <w:rFonts w:eastAsia="宋体" w:cs="Times New Roman"/>
        </w:rPr>
        <w:fldChar w:fldCharType="begin"/>
      </w:r>
      <w:r>
        <w:rPr>
          <w:rFonts w:eastAsia="宋体" w:cs="Times New Roman"/>
        </w:rPr>
        <w:instrText xml:space="preserve"> PAGEREF _Toc15144 \h </w:instrText>
      </w:r>
      <w:r>
        <w:rPr>
          <w:rFonts w:eastAsia="宋体" w:cs="Times New Roman"/>
        </w:rPr>
        <w:fldChar w:fldCharType="separate"/>
      </w:r>
      <w:r>
        <w:rPr>
          <w:rFonts w:eastAsia="宋体" w:cs="Times New Roman"/>
        </w:rPr>
        <w:t>26</w:t>
      </w:r>
      <w:r>
        <w:rPr>
          <w:rFonts w:eastAsia="宋体" w:cs="Times New Roman"/>
        </w:rPr>
        <w:fldChar w:fldCharType="end"/>
      </w:r>
      <w:r>
        <w:rPr>
          <w:rFonts w:eastAsia="宋体" w:cs="Times New Roman"/>
        </w:rPr>
        <w:fldChar w:fldCharType="end"/>
      </w:r>
    </w:p>
    <w:p w14:paraId="12498DD5">
      <w:pPr>
        <w:pStyle w:val="28"/>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"_Toc30469" </w:instrText>
      </w:r>
      <w:r>
        <w:rPr>
          <w:rFonts w:eastAsia="宋体" w:cs="Times New Roman"/>
        </w:rPr>
        <w:fldChar w:fldCharType="separate"/>
      </w:r>
      <w:r>
        <w:rPr>
          <w:rFonts w:eastAsia="宋体" w:cs="Times New Roman"/>
          <w:kern w:val="44"/>
          <w:szCs w:val="44"/>
        </w:rPr>
        <w:t>3</w:t>
      </w:r>
      <w:r>
        <w:rPr>
          <w:rFonts w:hint="eastAsia" w:eastAsia="宋体" w:cs="Times New Roman"/>
        </w:rPr>
        <w:t>项目计划</w:t>
      </w:r>
      <w:r>
        <w:rPr>
          <w:rFonts w:eastAsia="宋体" w:cs="Times New Roman"/>
        </w:rPr>
        <w:tab/>
      </w:r>
      <w:r>
        <w:rPr>
          <w:rFonts w:eastAsia="宋体" w:cs="Times New Roman"/>
        </w:rPr>
        <w:fldChar w:fldCharType="begin"/>
      </w:r>
      <w:r>
        <w:rPr>
          <w:rFonts w:eastAsia="宋体" w:cs="Times New Roman"/>
        </w:rPr>
        <w:instrText xml:space="preserve"> PAGEREF _Toc30469 \h </w:instrText>
      </w:r>
      <w:r>
        <w:rPr>
          <w:rFonts w:eastAsia="宋体" w:cs="Times New Roman"/>
        </w:rPr>
        <w:fldChar w:fldCharType="separate"/>
      </w:r>
      <w:r>
        <w:rPr>
          <w:rFonts w:eastAsia="宋体" w:cs="Times New Roman"/>
        </w:rPr>
        <w:t>27</w:t>
      </w:r>
      <w:r>
        <w:rPr>
          <w:rFonts w:eastAsia="宋体" w:cs="Times New Roman"/>
        </w:rPr>
        <w:fldChar w:fldCharType="end"/>
      </w:r>
      <w:r>
        <w:rPr>
          <w:rFonts w:eastAsia="宋体" w:cs="Times New Roman"/>
        </w:rPr>
        <w:fldChar w:fldCharType="end"/>
      </w:r>
    </w:p>
    <w:p w14:paraId="62D856AA">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"_Toc29756" </w:instrText>
      </w:r>
      <w:r>
        <w:rPr>
          <w:rFonts w:eastAsia="宋体" w:cs="Times New Roman"/>
        </w:rPr>
        <w:fldChar w:fldCharType="separate"/>
      </w:r>
      <w:r>
        <w:rPr>
          <w:rFonts w:eastAsia="宋体" w:cs="Times New Roman"/>
          <w:bCs w:val="0"/>
          <w:szCs w:val="28"/>
        </w:rPr>
        <w:t>3.1</w:t>
      </w:r>
      <w:r>
        <w:rPr>
          <w:rFonts w:hint="eastAsia" w:eastAsia="宋体" w:cs="Times New Roman"/>
        </w:rPr>
        <w:t>可行性分析</w:t>
      </w:r>
      <w:r>
        <w:rPr>
          <w:rFonts w:eastAsia="宋体" w:cs="Times New Roman"/>
        </w:rPr>
        <w:tab/>
      </w:r>
      <w:r>
        <w:rPr>
          <w:rFonts w:eastAsia="宋体" w:cs="Times New Roman"/>
        </w:rPr>
        <w:fldChar w:fldCharType="begin"/>
      </w:r>
      <w:r>
        <w:rPr>
          <w:rFonts w:eastAsia="宋体" w:cs="Times New Roman"/>
        </w:rPr>
        <w:instrText xml:space="preserve"> PAGEREF _Toc29756 \h </w:instrText>
      </w:r>
      <w:r>
        <w:rPr>
          <w:rFonts w:eastAsia="宋体" w:cs="Times New Roman"/>
        </w:rPr>
        <w:fldChar w:fldCharType="separate"/>
      </w:r>
      <w:r>
        <w:rPr>
          <w:rFonts w:eastAsia="宋体" w:cs="Times New Roman"/>
        </w:rPr>
        <w:t>27</w:t>
      </w:r>
      <w:r>
        <w:rPr>
          <w:rFonts w:eastAsia="宋体" w:cs="Times New Roman"/>
        </w:rPr>
        <w:fldChar w:fldCharType="end"/>
      </w:r>
      <w:r>
        <w:rPr>
          <w:rFonts w:eastAsia="宋体" w:cs="Times New Roman"/>
        </w:rPr>
        <w:fldChar w:fldCharType="end"/>
      </w:r>
    </w:p>
    <w:p w14:paraId="7B84CB30">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"_Toc1377" </w:instrText>
      </w:r>
      <w:r>
        <w:rPr>
          <w:rFonts w:eastAsia="宋体" w:cs="Times New Roman"/>
        </w:rPr>
        <w:fldChar w:fldCharType="separate"/>
      </w:r>
      <w:r>
        <w:rPr>
          <w:rFonts w:eastAsia="宋体" w:cs="Times New Roman"/>
          <w:szCs w:val="32"/>
        </w:rPr>
        <w:t>3.1.1</w:t>
      </w:r>
      <w:r>
        <w:rPr>
          <w:rFonts w:hint="eastAsia" w:eastAsia="宋体" w:cs="Times New Roman"/>
        </w:rPr>
        <w:t>技术可行性分析</w:t>
      </w:r>
      <w:r>
        <w:rPr>
          <w:rFonts w:eastAsia="宋体" w:cs="Times New Roman"/>
        </w:rPr>
        <w:tab/>
      </w:r>
      <w:r>
        <w:rPr>
          <w:rFonts w:eastAsia="宋体" w:cs="Times New Roman"/>
        </w:rPr>
        <w:fldChar w:fldCharType="begin"/>
      </w:r>
      <w:r>
        <w:rPr>
          <w:rFonts w:eastAsia="宋体" w:cs="Times New Roman"/>
        </w:rPr>
        <w:instrText xml:space="preserve"> PAGEREF _Toc1377 \h </w:instrText>
      </w:r>
      <w:r>
        <w:rPr>
          <w:rFonts w:eastAsia="宋体" w:cs="Times New Roman"/>
        </w:rPr>
        <w:fldChar w:fldCharType="separate"/>
      </w:r>
      <w:r>
        <w:rPr>
          <w:rFonts w:eastAsia="宋体" w:cs="Times New Roman"/>
        </w:rPr>
        <w:t>27</w:t>
      </w:r>
      <w:r>
        <w:rPr>
          <w:rFonts w:eastAsia="宋体" w:cs="Times New Roman"/>
        </w:rPr>
        <w:fldChar w:fldCharType="end"/>
      </w:r>
      <w:r>
        <w:rPr>
          <w:rFonts w:eastAsia="宋体" w:cs="Times New Roman"/>
        </w:rPr>
        <w:fldChar w:fldCharType="end"/>
      </w:r>
    </w:p>
    <w:p w14:paraId="5D126101">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"_Toc9735" </w:instrText>
      </w:r>
      <w:r>
        <w:rPr>
          <w:rFonts w:eastAsia="宋体" w:cs="Times New Roman"/>
        </w:rPr>
        <w:fldChar w:fldCharType="separate"/>
      </w:r>
      <w:r>
        <w:rPr>
          <w:rFonts w:eastAsia="宋体" w:cs="Times New Roman"/>
          <w:szCs w:val="32"/>
        </w:rPr>
        <w:t>3.1.2</w:t>
      </w:r>
      <w:r>
        <w:rPr>
          <w:rFonts w:hint="eastAsia" w:eastAsia="宋体" w:cs="Times New Roman"/>
        </w:rPr>
        <w:t>资源可行性分析</w:t>
      </w:r>
      <w:r>
        <w:rPr>
          <w:rFonts w:eastAsia="宋体" w:cs="Times New Roman"/>
        </w:rPr>
        <w:tab/>
      </w:r>
      <w:r>
        <w:rPr>
          <w:rFonts w:eastAsia="宋体" w:cs="Times New Roman"/>
        </w:rPr>
        <w:fldChar w:fldCharType="begin"/>
      </w:r>
      <w:r>
        <w:rPr>
          <w:rFonts w:eastAsia="宋体" w:cs="Times New Roman"/>
        </w:rPr>
        <w:instrText xml:space="preserve"> PAGEREF _Toc9735 \h </w:instrText>
      </w:r>
      <w:r>
        <w:rPr>
          <w:rFonts w:eastAsia="宋体" w:cs="Times New Roman"/>
        </w:rPr>
        <w:fldChar w:fldCharType="separate"/>
      </w:r>
      <w:r>
        <w:rPr>
          <w:rFonts w:eastAsia="宋体" w:cs="Times New Roman"/>
        </w:rPr>
        <w:t>29</w:t>
      </w:r>
      <w:r>
        <w:rPr>
          <w:rFonts w:eastAsia="宋体" w:cs="Times New Roman"/>
        </w:rPr>
        <w:fldChar w:fldCharType="end"/>
      </w:r>
      <w:r>
        <w:rPr>
          <w:rFonts w:eastAsia="宋体" w:cs="Times New Roman"/>
        </w:rPr>
        <w:fldChar w:fldCharType="end"/>
      </w:r>
    </w:p>
    <w:p w14:paraId="0DA979FE">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"_Toc15494" </w:instrText>
      </w:r>
      <w:r>
        <w:rPr>
          <w:rFonts w:eastAsia="宋体" w:cs="Times New Roman"/>
        </w:rPr>
        <w:fldChar w:fldCharType="separate"/>
      </w:r>
      <w:r>
        <w:rPr>
          <w:rFonts w:eastAsia="宋体" w:cs="Times New Roman"/>
          <w:szCs w:val="32"/>
        </w:rPr>
        <w:t>3.1.3</w:t>
      </w:r>
      <w:r>
        <w:rPr>
          <w:rFonts w:hint="eastAsia" w:eastAsia="宋体" w:cs="Times New Roman"/>
        </w:rPr>
        <w:t>市场可行性分析</w:t>
      </w:r>
      <w:r>
        <w:rPr>
          <w:rFonts w:eastAsia="宋体" w:cs="Times New Roman"/>
        </w:rPr>
        <w:tab/>
      </w:r>
      <w:r>
        <w:rPr>
          <w:rFonts w:eastAsia="宋体" w:cs="Times New Roman"/>
        </w:rPr>
        <w:fldChar w:fldCharType="begin"/>
      </w:r>
      <w:r>
        <w:rPr>
          <w:rFonts w:eastAsia="宋体" w:cs="Times New Roman"/>
        </w:rPr>
        <w:instrText xml:space="preserve"> PAGEREF _Toc15494 \h </w:instrText>
      </w:r>
      <w:r>
        <w:rPr>
          <w:rFonts w:eastAsia="宋体" w:cs="Times New Roman"/>
        </w:rPr>
        <w:fldChar w:fldCharType="separate"/>
      </w:r>
      <w:r>
        <w:rPr>
          <w:rFonts w:eastAsia="宋体" w:cs="Times New Roman"/>
        </w:rPr>
        <w:t>30</w:t>
      </w:r>
      <w:r>
        <w:rPr>
          <w:rFonts w:eastAsia="宋体" w:cs="Times New Roman"/>
        </w:rPr>
        <w:fldChar w:fldCharType="end"/>
      </w:r>
      <w:r>
        <w:rPr>
          <w:rFonts w:eastAsia="宋体" w:cs="Times New Roman"/>
        </w:rPr>
        <w:fldChar w:fldCharType="end"/>
      </w:r>
    </w:p>
    <w:p w14:paraId="0B3D6B13">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"_Toc9283" </w:instrText>
      </w:r>
      <w:r>
        <w:rPr>
          <w:rFonts w:eastAsia="宋体" w:cs="Times New Roman"/>
        </w:rPr>
        <w:fldChar w:fldCharType="separate"/>
      </w:r>
      <w:r>
        <w:rPr>
          <w:rFonts w:eastAsia="宋体" w:cs="Times New Roman"/>
          <w:bCs w:val="0"/>
          <w:szCs w:val="28"/>
        </w:rPr>
        <w:t>3.2</w:t>
      </w:r>
      <w:r>
        <w:rPr>
          <w:rFonts w:hint="eastAsia" w:eastAsia="宋体" w:cs="Times New Roman"/>
        </w:rPr>
        <w:t>排期规划</w:t>
      </w:r>
      <w:r>
        <w:rPr>
          <w:rFonts w:eastAsia="宋体" w:cs="Times New Roman"/>
        </w:rPr>
        <w:tab/>
      </w:r>
      <w:r>
        <w:rPr>
          <w:rFonts w:eastAsia="宋体" w:cs="Times New Roman"/>
        </w:rPr>
        <w:fldChar w:fldCharType="begin"/>
      </w:r>
      <w:r>
        <w:rPr>
          <w:rFonts w:eastAsia="宋体" w:cs="Times New Roman"/>
        </w:rPr>
        <w:instrText xml:space="preserve"> PAGEREF _Toc9283 \h </w:instrText>
      </w:r>
      <w:r>
        <w:rPr>
          <w:rFonts w:eastAsia="宋体" w:cs="Times New Roman"/>
        </w:rPr>
        <w:fldChar w:fldCharType="separate"/>
      </w:r>
      <w:r>
        <w:rPr>
          <w:rFonts w:eastAsia="宋体" w:cs="Times New Roman"/>
        </w:rPr>
        <w:t>32</w:t>
      </w:r>
      <w:r>
        <w:rPr>
          <w:rFonts w:eastAsia="宋体" w:cs="Times New Roman"/>
        </w:rPr>
        <w:fldChar w:fldCharType="end"/>
      </w:r>
      <w:r>
        <w:rPr>
          <w:rFonts w:eastAsia="宋体" w:cs="Times New Roman"/>
        </w:rPr>
        <w:fldChar w:fldCharType="end"/>
      </w:r>
    </w:p>
    <w:p w14:paraId="486C6B86">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"_Toc15827" </w:instrText>
      </w:r>
      <w:r>
        <w:rPr>
          <w:rFonts w:eastAsia="宋体" w:cs="Times New Roman"/>
        </w:rPr>
        <w:fldChar w:fldCharType="separate"/>
      </w:r>
      <w:r>
        <w:rPr>
          <w:rFonts w:hint="eastAsia" w:eastAsia="宋体" w:cs="Times New Roman"/>
          <w:szCs w:val="32"/>
        </w:rPr>
        <w:t>3.2.1</w:t>
      </w:r>
      <w:r>
        <w:rPr>
          <w:rFonts w:hint="eastAsia" w:eastAsia="宋体" w:cs="Times New Roman"/>
        </w:rPr>
        <w:t>开发总体策略</w:t>
      </w:r>
      <w:r>
        <w:rPr>
          <w:rFonts w:eastAsia="宋体" w:cs="Times New Roman"/>
        </w:rPr>
        <w:tab/>
      </w:r>
      <w:r>
        <w:rPr>
          <w:rFonts w:eastAsia="宋体" w:cs="Times New Roman"/>
        </w:rPr>
        <w:fldChar w:fldCharType="begin"/>
      </w:r>
      <w:r>
        <w:rPr>
          <w:rFonts w:eastAsia="宋体" w:cs="Times New Roman"/>
        </w:rPr>
        <w:instrText xml:space="preserve"> PAGEREF _Toc15827 \h </w:instrText>
      </w:r>
      <w:r>
        <w:rPr>
          <w:rFonts w:eastAsia="宋体" w:cs="Times New Roman"/>
        </w:rPr>
        <w:fldChar w:fldCharType="separate"/>
      </w:r>
      <w:r>
        <w:rPr>
          <w:rFonts w:eastAsia="宋体" w:cs="Times New Roman"/>
        </w:rPr>
        <w:t>32</w:t>
      </w:r>
      <w:r>
        <w:rPr>
          <w:rFonts w:eastAsia="宋体" w:cs="Times New Roman"/>
        </w:rPr>
        <w:fldChar w:fldCharType="end"/>
      </w:r>
      <w:r>
        <w:rPr>
          <w:rFonts w:eastAsia="宋体" w:cs="Times New Roman"/>
        </w:rPr>
        <w:fldChar w:fldCharType="end"/>
      </w:r>
    </w:p>
    <w:p w14:paraId="1D18452B">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"_Toc11845" </w:instrText>
      </w:r>
      <w:r>
        <w:rPr>
          <w:rFonts w:eastAsia="宋体" w:cs="Times New Roman"/>
        </w:rPr>
        <w:fldChar w:fldCharType="separate"/>
      </w:r>
      <w:r>
        <w:rPr>
          <w:rFonts w:hint="eastAsia" w:eastAsia="宋体" w:cs="Times New Roman"/>
          <w:szCs w:val="32"/>
        </w:rPr>
        <w:t>3.2.2</w:t>
      </w:r>
      <w:r>
        <w:rPr>
          <w:rFonts w:hint="eastAsia" w:eastAsia="宋体" w:cs="Times New Roman"/>
        </w:rPr>
        <w:t>团队分工情况</w:t>
      </w:r>
      <w:r>
        <w:rPr>
          <w:rFonts w:eastAsia="宋体" w:cs="Times New Roman"/>
        </w:rPr>
        <w:tab/>
      </w:r>
      <w:r>
        <w:rPr>
          <w:rFonts w:eastAsia="宋体" w:cs="Times New Roman"/>
        </w:rPr>
        <w:fldChar w:fldCharType="begin"/>
      </w:r>
      <w:r>
        <w:rPr>
          <w:rFonts w:eastAsia="宋体" w:cs="Times New Roman"/>
        </w:rPr>
        <w:instrText xml:space="preserve"> PAGEREF _Toc11845 \h </w:instrText>
      </w:r>
      <w:r>
        <w:rPr>
          <w:rFonts w:eastAsia="宋体" w:cs="Times New Roman"/>
        </w:rPr>
        <w:fldChar w:fldCharType="separate"/>
      </w:r>
      <w:r>
        <w:rPr>
          <w:rFonts w:eastAsia="宋体" w:cs="Times New Roman"/>
        </w:rPr>
        <w:t>33</w:t>
      </w:r>
      <w:r>
        <w:rPr>
          <w:rFonts w:eastAsia="宋体" w:cs="Times New Roman"/>
        </w:rPr>
        <w:fldChar w:fldCharType="end"/>
      </w:r>
      <w:r>
        <w:rPr>
          <w:rFonts w:eastAsia="宋体" w:cs="Times New Roman"/>
        </w:rPr>
        <w:fldChar w:fldCharType="end"/>
      </w:r>
    </w:p>
    <w:p w14:paraId="2F5E0531">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"_Toc11645" </w:instrText>
      </w:r>
      <w:r>
        <w:rPr>
          <w:rFonts w:eastAsia="宋体" w:cs="Times New Roman"/>
        </w:rPr>
        <w:fldChar w:fldCharType="separate"/>
      </w:r>
      <w:r>
        <w:rPr>
          <w:rFonts w:hint="eastAsia" w:eastAsia="宋体" w:cs="Times New Roman"/>
          <w:szCs w:val="32"/>
        </w:rPr>
        <w:t>3.2.3</w:t>
      </w:r>
      <w:r>
        <w:rPr>
          <w:rFonts w:hint="eastAsia" w:eastAsia="宋体" w:cs="Times New Roman"/>
        </w:rPr>
        <w:t xml:space="preserve"> 开发进度规划</w:t>
      </w:r>
      <w:r>
        <w:rPr>
          <w:rFonts w:eastAsia="宋体" w:cs="Times New Roman"/>
        </w:rPr>
        <w:tab/>
      </w:r>
      <w:r>
        <w:rPr>
          <w:rFonts w:eastAsia="宋体" w:cs="Times New Roman"/>
        </w:rPr>
        <w:fldChar w:fldCharType="begin"/>
      </w:r>
      <w:r>
        <w:rPr>
          <w:rFonts w:eastAsia="宋体" w:cs="Times New Roman"/>
        </w:rPr>
        <w:instrText xml:space="preserve"> PAGEREF _Toc11645 \h </w:instrText>
      </w:r>
      <w:r>
        <w:rPr>
          <w:rFonts w:eastAsia="宋体" w:cs="Times New Roman"/>
        </w:rPr>
        <w:fldChar w:fldCharType="separate"/>
      </w:r>
      <w:r>
        <w:rPr>
          <w:rFonts w:eastAsia="宋体" w:cs="Times New Roman"/>
        </w:rPr>
        <w:t>33</w:t>
      </w:r>
      <w:r>
        <w:rPr>
          <w:rFonts w:eastAsia="宋体" w:cs="Times New Roman"/>
        </w:rPr>
        <w:fldChar w:fldCharType="end"/>
      </w:r>
      <w:r>
        <w:rPr>
          <w:rFonts w:eastAsia="宋体" w:cs="Times New Roman"/>
        </w:rPr>
        <w:fldChar w:fldCharType="end"/>
      </w:r>
    </w:p>
    <w:p w14:paraId="4B7B5DF4">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"_Toc26207" </w:instrText>
      </w:r>
      <w:r>
        <w:rPr>
          <w:rFonts w:eastAsia="宋体" w:cs="Times New Roman"/>
        </w:rPr>
        <w:fldChar w:fldCharType="separate"/>
      </w:r>
      <w:r>
        <w:rPr>
          <w:rFonts w:hint="eastAsia" w:eastAsia="宋体" w:cs="Times New Roman"/>
          <w:szCs w:val="32"/>
        </w:rPr>
        <w:t>3.2.4</w:t>
      </w:r>
      <w:r>
        <w:rPr>
          <w:rFonts w:hint="eastAsia" w:eastAsia="宋体" w:cs="Times New Roman"/>
        </w:rPr>
        <w:t xml:space="preserve"> 风险应对与保障措施</w:t>
      </w:r>
      <w:r>
        <w:rPr>
          <w:rFonts w:eastAsia="宋体" w:cs="Times New Roman"/>
        </w:rPr>
        <w:tab/>
      </w:r>
      <w:r>
        <w:rPr>
          <w:rFonts w:eastAsia="宋体" w:cs="Times New Roman"/>
        </w:rPr>
        <w:fldChar w:fldCharType="begin"/>
      </w:r>
      <w:r>
        <w:rPr>
          <w:rFonts w:eastAsia="宋体" w:cs="Times New Roman"/>
        </w:rPr>
        <w:instrText xml:space="preserve"> PAGEREF _Toc26207 \h </w:instrText>
      </w:r>
      <w:r>
        <w:rPr>
          <w:rFonts w:eastAsia="宋体" w:cs="Times New Roman"/>
        </w:rPr>
        <w:fldChar w:fldCharType="separate"/>
      </w:r>
      <w:r>
        <w:rPr>
          <w:rFonts w:eastAsia="宋体" w:cs="Times New Roman"/>
        </w:rPr>
        <w:t>34</w:t>
      </w:r>
      <w:r>
        <w:rPr>
          <w:rFonts w:eastAsia="宋体" w:cs="Times New Roman"/>
        </w:rPr>
        <w:fldChar w:fldCharType="end"/>
      </w:r>
      <w:r>
        <w:rPr>
          <w:rFonts w:eastAsia="宋体" w:cs="Times New Roman"/>
        </w:rPr>
        <w:fldChar w:fldCharType="end"/>
      </w:r>
    </w:p>
    <w:p w14:paraId="4A38CE73">
      <w:pPr>
        <w:pStyle w:val="28"/>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"_Toc24457" </w:instrText>
      </w:r>
      <w:r>
        <w:rPr>
          <w:rFonts w:eastAsia="宋体" w:cs="Times New Roman"/>
        </w:rPr>
        <w:fldChar w:fldCharType="separate"/>
      </w:r>
      <w:r>
        <w:rPr>
          <w:rFonts w:eastAsia="宋体" w:cs="Times New Roman"/>
          <w:kern w:val="44"/>
          <w:szCs w:val="44"/>
        </w:rPr>
        <w:t>4</w:t>
      </w:r>
      <w:r>
        <w:rPr>
          <w:rFonts w:hint="eastAsia" w:eastAsia="宋体" w:cs="Times New Roman"/>
        </w:rPr>
        <w:t>总结与展望</w:t>
      </w:r>
      <w:r>
        <w:rPr>
          <w:rFonts w:eastAsia="宋体" w:cs="Times New Roman"/>
        </w:rPr>
        <w:tab/>
      </w:r>
      <w:r>
        <w:rPr>
          <w:rFonts w:eastAsia="宋体" w:cs="Times New Roman"/>
        </w:rPr>
        <w:fldChar w:fldCharType="begin"/>
      </w:r>
      <w:r>
        <w:rPr>
          <w:rFonts w:eastAsia="宋体" w:cs="Times New Roman"/>
        </w:rPr>
        <w:instrText xml:space="preserve"> PAGEREF _Toc24457 \h </w:instrText>
      </w:r>
      <w:r>
        <w:rPr>
          <w:rFonts w:eastAsia="宋体" w:cs="Times New Roman"/>
        </w:rPr>
        <w:fldChar w:fldCharType="separate"/>
      </w:r>
      <w:r>
        <w:rPr>
          <w:rFonts w:eastAsia="宋体" w:cs="Times New Roman"/>
        </w:rPr>
        <w:t>34</w:t>
      </w:r>
      <w:r>
        <w:rPr>
          <w:rFonts w:eastAsia="宋体" w:cs="Times New Roman"/>
        </w:rPr>
        <w:fldChar w:fldCharType="end"/>
      </w:r>
      <w:r>
        <w:rPr>
          <w:rFonts w:eastAsia="宋体" w:cs="Times New Roman"/>
        </w:rPr>
        <w:fldChar w:fldCharType="end"/>
      </w:r>
    </w:p>
    <w:p w14:paraId="64890008">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"_Toc29262" </w:instrText>
      </w:r>
      <w:r>
        <w:rPr>
          <w:rFonts w:eastAsia="宋体" w:cs="Times New Roman"/>
        </w:rPr>
        <w:fldChar w:fldCharType="separate"/>
      </w:r>
      <w:r>
        <w:rPr>
          <w:rFonts w:hint="eastAsia" w:eastAsia="宋体" w:cs="Times New Roman"/>
          <w:bCs w:val="0"/>
          <w:szCs w:val="28"/>
        </w:rPr>
        <w:t>4.1</w:t>
      </w:r>
      <w:r>
        <w:rPr>
          <w:rFonts w:hint="eastAsia" w:eastAsia="宋体" w:cs="Times New Roman"/>
        </w:rPr>
        <w:t>项目总结</w:t>
      </w:r>
      <w:r>
        <w:rPr>
          <w:rFonts w:eastAsia="宋体" w:cs="Times New Roman"/>
        </w:rPr>
        <w:tab/>
      </w:r>
      <w:r>
        <w:rPr>
          <w:rFonts w:eastAsia="宋体" w:cs="Times New Roman"/>
        </w:rPr>
        <w:fldChar w:fldCharType="begin"/>
      </w:r>
      <w:r>
        <w:rPr>
          <w:rFonts w:eastAsia="宋体" w:cs="Times New Roman"/>
        </w:rPr>
        <w:instrText xml:space="preserve"> PAGEREF _Toc29262 \h </w:instrText>
      </w:r>
      <w:r>
        <w:rPr>
          <w:rFonts w:eastAsia="宋体" w:cs="Times New Roman"/>
        </w:rPr>
        <w:fldChar w:fldCharType="separate"/>
      </w:r>
      <w:r>
        <w:rPr>
          <w:rFonts w:eastAsia="宋体" w:cs="Times New Roman"/>
        </w:rPr>
        <w:t>34</w:t>
      </w:r>
      <w:r>
        <w:rPr>
          <w:rFonts w:eastAsia="宋体" w:cs="Times New Roman"/>
        </w:rPr>
        <w:fldChar w:fldCharType="end"/>
      </w:r>
      <w:r>
        <w:rPr>
          <w:rFonts w:eastAsia="宋体" w:cs="Times New Roman"/>
        </w:rPr>
        <w:fldChar w:fldCharType="end"/>
      </w:r>
    </w:p>
    <w:p w14:paraId="1F3DB629">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"_Toc16932" </w:instrText>
      </w:r>
      <w:r>
        <w:rPr>
          <w:rFonts w:eastAsia="宋体" w:cs="Times New Roman"/>
        </w:rPr>
        <w:fldChar w:fldCharType="separate"/>
      </w:r>
      <w:r>
        <w:rPr>
          <w:rFonts w:hint="eastAsia" w:eastAsia="宋体" w:cs="Times New Roman"/>
          <w:szCs w:val="32"/>
        </w:rPr>
        <w:t>4.1.1</w:t>
      </w:r>
      <w:r>
        <w:rPr>
          <w:rFonts w:hint="eastAsia" w:eastAsia="宋体" w:cs="Times New Roman"/>
        </w:rPr>
        <w:t>核心成果与技术闭环</w:t>
      </w:r>
      <w:r>
        <w:rPr>
          <w:rFonts w:eastAsia="宋体" w:cs="Times New Roman"/>
        </w:rPr>
        <w:tab/>
      </w:r>
      <w:r>
        <w:rPr>
          <w:rFonts w:eastAsia="宋体" w:cs="Times New Roman"/>
        </w:rPr>
        <w:fldChar w:fldCharType="begin"/>
      </w:r>
      <w:r>
        <w:rPr>
          <w:rFonts w:eastAsia="宋体" w:cs="Times New Roman"/>
        </w:rPr>
        <w:instrText xml:space="preserve"> PAGEREF _Toc16932 \h </w:instrText>
      </w:r>
      <w:r>
        <w:rPr>
          <w:rFonts w:eastAsia="宋体" w:cs="Times New Roman"/>
        </w:rPr>
        <w:fldChar w:fldCharType="separate"/>
      </w:r>
      <w:r>
        <w:rPr>
          <w:rFonts w:eastAsia="宋体" w:cs="Times New Roman"/>
        </w:rPr>
        <w:t>35</w:t>
      </w:r>
      <w:r>
        <w:rPr>
          <w:rFonts w:eastAsia="宋体" w:cs="Times New Roman"/>
        </w:rPr>
        <w:fldChar w:fldCharType="end"/>
      </w:r>
      <w:r>
        <w:rPr>
          <w:rFonts w:eastAsia="宋体" w:cs="Times New Roman"/>
        </w:rPr>
        <w:fldChar w:fldCharType="end"/>
      </w:r>
    </w:p>
    <w:p w14:paraId="56C924FE">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"_Toc29030" </w:instrText>
      </w:r>
      <w:r>
        <w:rPr>
          <w:rFonts w:eastAsia="宋体" w:cs="Times New Roman"/>
        </w:rPr>
        <w:fldChar w:fldCharType="separate"/>
      </w:r>
      <w:r>
        <w:rPr>
          <w:rFonts w:hint="eastAsia" w:eastAsia="宋体" w:cs="Times New Roman"/>
          <w:szCs w:val="32"/>
        </w:rPr>
        <w:t>4.1.2</w:t>
      </w:r>
      <w:r>
        <w:rPr>
          <w:rFonts w:hint="eastAsia" w:eastAsia="宋体" w:cs="Times New Roman"/>
        </w:rPr>
        <w:t>关键技术创新与特色</w:t>
      </w:r>
      <w:r>
        <w:rPr>
          <w:rFonts w:eastAsia="宋体" w:cs="Times New Roman"/>
        </w:rPr>
        <w:tab/>
      </w:r>
      <w:r>
        <w:rPr>
          <w:rFonts w:eastAsia="宋体" w:cs="Times New Roman"/>
        </w:rPr>
        <w:fldChar w:fldCharType="begin"/>
      </w:r>
      <w:r>
        <w:rPr>
          <w:rFonts w:eastAsia="宋体" w:cs="Times New Roman"/>
        </w:rPr>
        <w:instrText xml:space="preserve"> PAGEREF _Toc29030 \h </w:instrText>
      </w:r>
      <w:r>
        <w:rPr>
          <w:rFonts w:eastAsia="宋体" w:cs="Times New Roman"/>
        </w:rPr>
        <w:fldChar w:fldCharType="separate"/>
      </w:r>
      <w:r>
        <w:rPr>
          <w:rFonts w:eastAsia="宋体" w:cs="Times New Roman"/>
        </w:rPr>
        <w:t>35</w:t>
      </w:r>
      <w:r>
        <w:rPr>
          <w:rFonts w:eastAsia="宋体" w:cs="Times New Roman"/>
        </w:rPr>
        <w:fldChar w:fldCharType="end"/>
      </w:r>
      <w:r>
        <w:rPr>
          <w:rFonts w:eastAsia="宋体" w:cs="Times New Roman"/>
        </w:rPr>
        <w:fldChar w:fldCharType="end"/>
      </w:r>
    </w:p>
    <w:p w14:paraId="473CA646">
      <w:pPr>
        <w:pStyle w:val="2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"_Toc8643" </w:instrText>
      </w:r>
      <w:r>
        <w:rPr>
          <w:rFonts w:eastAsia="宋体" w:cs="Times New Roman"/>
        </w:rPr>
        <w:fldChar w:fldCharType="separate"/>
      </w:r>
      <w:r>
        <w:rPr>
          <w:rFonts w:hint="eastAsia" w:eastAsia="宋体" w:cs="Times New Roman"/>
          <w:szCs w:val="32"/>
        </w:rPr>
        <w:t>4.1.3</w:t>
      </w:r>
      <w:r>
        <w:rPr>
          <w:rFonts w:hint="eastAsia" w:eastAsia="宋体" w:cs="Times New Roman"/>
        </w:rPr>
        <w:t>实现的社会与商业价值</w:t>
      </w:r>
      <w:r>
        <w:rPr>
          <w:rFonts w:eastAsia="宋体" w:cs="Times New Roman"/>
        </w:rPr>
        <w:tab/>
      </w:r>
      <w:r>
        <w:rPr>
          <w:rFonts w:eastAsia="宋体" w:cs="Times New Roman"/>
        </w:rPr>
        <w:fldChar w:fldCharType="begin"/>
      </w:r>
      <w:r>
        <w:rPr>
          <w:rFonts w:eastAsia="宋体" w:cs="Times New Roman"/>
        </w:rPr>
        <w:instrText xml:space="preserve"> PAGEREF _Toc8643 \h </w:instrText>
      </w:r>
      <w:r>
        <w:rPr>
          <w:rFonts w:eastAsia="宋体" w:cs="Times New Roman"/>
        </w:rPr>
        <w:fldChar w:fldCharType="separate"/>
      </w:r>
      <w:r>
        <w:rPr>
          <w:rFonts w:eastAsia="宋体" w:cs="Times New Roman"/>
        </w:rPr>
        <w:t>35</w:t>
      </w:r>
      <w:r>
        <w:rPr>
          <w:rFonts w:eastAsia="宋体" w:cs="Times New Roman"/>
        </w:rPr>
        <w:fldChar w:fldCharType="end"/>
      </w:r>
      <w:r>
        <w:rPr>
          <w:rFonts w:eastAsia="宋体" w:cs="Times New Roman"/>
        </w:rPr>
        <w:fldChar w:fldCharType="end"/>
      </w:r>
    </w:p>
    <w:p w14:paraId="06761CD8">
      <w:pPr>
        <w:pStyle w:val="33"/>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"_Toc18159" </w:instrText>
      </w:r>
      <w:r>
        <w:rPr>
          <w:rFonts w:eastAsia="宋体" w:cs="Times New Roman"/>
        </w:rPr>
        <w:fldChar w:fldCharType="separate"/>
      </w:r>
      <w:r>
        <w:rPr>
          <w:rFonts w:hint="eastAsia" w:eastAsia="宋体" w:cs="Times New Roman"/>
          <w:bCs w:val="0"/>
          <w:szCs w:val="28"/>
        </w:rPr>
        <w:t>4.2</w:t>
      </w:r>
      <w:r>
        <w:rPr>
          <w:rFonts w:hint="eastAsia" w:eastAsia="宋体" w:cs="Times New Roman"/>
        </w:rPr>
        <w:t>未来展望</w:t>
      </w:r>
      <w:r>
        <w:rPr>
          <w:rFonts w:eastAsia="宋体" w:cs="Times New Roman"/>
        </w:rPr>
        <w:tab/>
      </w:r>
      <w:r>
        <w:rPr>
          <w:rFonts w:eastAsia="宋体" w:cs="Times New Roman"/>
        </w:rPr>
        <w:fldChar w:fldCharType="begin"/>
      </w:r>
      <w:r>
        <w:rPr>
          <w:rFonts w:eastAsia="宋体" w:cs="Times New Roman"/>
        </w:rPr>
        <w:instrText xml:space="preserve"> PAGEREF _Toc18159 \h </w:instrText>
      </w:r>
      <w:r>
        <w:rPr>
          <w:rFonts w:eastAsia="宋体" w:cs="Times New Roman"/>
        </w:rPr>
        <w:fldChar w:fldCharType="separate"/>
      </w:r>
      <w:r>
        <w:rPr>
          <w:rFonts w:eastAsia="宋体" w:cs="Times New Roman"/>
        </w:rPr>
        <w:t>35</w:t>
      </w:r>
      <w:r>
        <w:rPr>
          <w:rFonts w:eastAsia="宋体" w:cs="Times New Roman"/>
        </w:rPr>
        <w:fldChar w:fldCharType="end"/>
      </w:r>
      <w:r>
        <w:rPr>
          <w:rFonts w:eastAsia="宋体" w:cs="Times New Roman"/>
        </w:rPr>
        <w:fldChar w:fldCharType="end"/>
      </w:r>
    </w:p>
    <w:p w14:paraId="20B589FE">
      <w:pPr>
        <w:pStyle w:val="28"/>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"_Toc8850" </w:instrText>
      </w:r>
      <w:r>
        <w:rPr>
          <w:rFonts w:eastAsia="宋体" w:cs="Times New Roman"/>
        </w:rPr>
        <w:fldChar w:fldCharType="separate"/>
      </w:r>
      <w:r>
        <w:rPr>
          <w:rFonts w:hint="eastAsia" w:eastAsia="宋体" w:cs="Times New Roman"/>
        </w:rPr>
        <w:t>参考资料</w:t>
      </w:r>
      <w:r>
        <w:rPr>
          <w:rFonts w:eastAsia="宋体" w:cs="Times New Roman"/>
        </w:rPr>
        <w:tab/>
      </w:r>
      <w:r>
        <w:rPr>
          <w:rFonts w:eastAsia="宋体" w:cs="Times New Roman"/>
        </w:rPr>
        <w:fldChar w:fldCharType="begin"/>
      </w:r>
      <w:r>
        <w:rPr>
          <w:rFonts w:eastAsia="宋体" w:cs="Times New Roman"/>
        </w:rPr>
        <w:instrText xml:space="preserve"> PAGEREF _Toc8850 \h </w:instrText>
      </w:r>
      <w:r>
        <w:rPr>
          <w:rFonts w:eastAsia="宋体" w:cs="Times New Roman"/>
        </w:rPr>
        <w:fldChar w:fldCharType="separate"/>
      </w:r>
      <w:r>
        <w:rPr>
          <w:rFonts w:eastAsia="宋体" w:cs="Times New Roman"/>
        </w:rPr>
        <w:t>36</w:t>
      </w:r>
      <w:r>
        <w:rPr>
          <w:rFonts w:eastAsia="宋体" w:cs="Times New Roman"/>
        </w:rPr>
        <w:fldChar w:fldCharType="end"/>
      </w:r>
      <w:r>
        <w:rPr>
          <w:rFonts w:eastAsia="宋体" w:cs="Times New Roman"/>
        </w:rPr>
        <w:fldChar w:fldCharType="end"/>
      </w:r>
    </w:p>
    <w:p w14:paraId="2112F087">
      <w:pPr>
        <w:pStyle w:val="28"/>
        <w:tabs>
          <w:tab w:val="right" w:leader="dot" w:pos="8312"/>
        </w:tabs>
        <w:rPr>
          <w:rFonts w:eastAsia="宋体" w:cs="Times New Roman"/>
        </w:rPr>
      </w:pPr>
      <w:r>
        <w:rPr>
          <w:rFonts w:eastAsia="宋体" w:cs="Times New Roman"/>
        </w:rPr>
        <w:fldChar w:fldCharType="begin"/>
      </w:r>
      <w:r>
        <w:rPr>
          <w:rFonts w:eastAsia="宋体" w:cs="Times New Roman"/>
        </w:rPr>
        <w:instrText xml:space="preserve"> HYPERLINK \l "_Toc9313" </w:instrText>
      </w:r>
      <w:r>
        <w:rPr>
          <w:rFonts w:eastAsia="宋体" w:cs="Times New Roman"/>
        </w:rPr>
        <w:fldChar w:fldCharType="separate"/>
      </w:r>
      <w:r>
        <w:rPr>
          <w:rFonts w:hint="eastAsia" w:eastAsia="宋体" w:cs="Times New Roman"/>
        </w:rPr>
        <w:t>附录</w:t>
      </w:r>
      <w:r>
        <w:rPr>
          <w:rFonts w:eastAsia="宋体" w:cs="Times New Roman"/>
        </w:rPr>
        <w:tab/>
      </w:r>
      <w:r>
        <w:rPr>
          <w:rFonts w:eastAsia="宋体" w:cs="Times New Roman"/>
        </w:rPr>
        <w:fldChar w:fldCharType="begin"/>
      </w:r>
      <w:r>
        <w:rPr>
          <w:rFonts w:eastAsia="宋体" w:cs="Times New Roman"/>
        </w:rPr>
        <w:instrText xml:space="preserve"> PAGEREF _Toc9313 \h </w:instrText>
      </w:r>
      <w:r>
        <w:rPr>
          <w:rFonts w:eastAsia="宋体" w:cs="Times New Roman"/>
        </w:rPr>
        <w:fldChar w:fldCharType="separate"/>
      </w:r>
      <w:r>
        <w:rPr>
          <w:rFonts w:eastAsia="宋体" w:cs="Times New Roman"/>
        </w:rPr>
        <w:t>36</w:t>
      </w:r>
      <w:r>
        <w:rPr>
          <w:rFonts w:eastAsia="宋体" w:cs="Times New Roman"/>
        </w:rPr>
        <w:fldChar w:fldCharType="end"/>
      </w:r>
      <w:r>
        <w:rPr>
          <w:rFonts w:eastAsia="宋体" w:cs="Times New Roman"/>
        </w:rPr>
        <w:fldChar w:fldCharType="end"/>
      </w:r>
    </w:p>
    <w:p w14:paraId="1FCE845E">
      <w:pPr>
        <w:widowControl/>
        <w:jc w:val="left"/>
        <w:rPr>
          <w:rFonts w:eastAsia="宋体" w:cs="Times New Roman"/>
          <w:color w:val="000000"/>
        </w:rPr>
      </w:pPr>
      <w:r>
        <w:rPr>
          <w:rFonts w:eastAsia="宋体" w:cs="Times New Roman"/>
          <w:color w:val="000000"/>
        </w:rPr>
        <w:fldChar w:fldCharType="end"/>
      </w:r>
    </w:p>
    <w:p w14:paraId="20873C37">
      <w:pPr>
        <w:widowControl/>
        <w:ind w:firstLine="480"/>
        <w:jc w:val="left"/>
        <w:rPr>
          <w:rFonts w:eastAsia="宋体" w:cs="Times New Roman"/>
          <w:color w:val="000000"/>
        </w:rPr>
      </w:pPr>
    </w:p>
    <w:p w14:paraId="5230CE58">
      <w:pPr>
        <w:widowControl/>
        <w:ind w:firstLine="480"/>
        <w:jc w:val="left"/>
        <w:rPr>
          <w:rFonts w:eastAsia="宋体" w:cs="Times New Roman"/>
          <w:color w:val="000000"/>
        </w:rPr>
      </w:pPr>
    </w:p>
    <w:p w14:paraId="4136CC7E">
      <w:pPr>
        <w:widowControl/>
        <w:ind w:firstLine="480"/>
        <w:jc w:val="left"/>
        <w:rPr>
          <w:rFonts w:eastAsia="宋体" w:cs="Times New Roman"/>
          <w:color w:val="000000"/>
        </w:rPr>
        <w:sectPr>
          <w:footerReference r:id="rId10" w:type="default"/>
          <w:pgSz w:w="11906" w:h="16838"/>
          <w:pgMar w:top="1440" w:right="1797" w:bottom="1440" w:left="1797" w:header="851" w:footer="992" w:gutter="0"/>
          <w:pgNumType w:start="1"/>
          <w:cols w:space="425" w:num="1"/>
          <w:docGrid w:type="lines" w:linePitch="312" w:charSpace="0"/>
        </w:sectPr>
      </w:pPr>
    </w:p>
    <w:p w14:paraId="37EAFACB">
      <w:pPr>
        <w:pStyle w:val="84"/>
        <w:spacing w:after="156" w:afterLines="50" w:line="300" w:lineRule="auto"/>
        <w:rPr>
          <w:rFonts w:hint="eastAsia" w:ascii="Times New Roman" w:hAnsi="Times New Roman" w:eastAsia="宋体" w:cs="Times New Roman"/>
          <w:color w:val="000000"/>
          <w:sz w:val="36"/>
        </w:rPr>
      </w:pPr>
      <w:r>
        <w:rPr>
          <w:rFonts w:hint="eastAsia" w:ascii="Times New Roman" w:hAnsi="Times New Roman" w:eastAsia="宋体" w:cs="Times New Roman"/>
          <w:color w:val="000000"/>
          <w:sz w:val="36"/>
        </w:rPr>
        <w:t>文档修订</w:t>
      </w:r>
      <w:r>
        <w:rPr>
          <w:rFonts w:ascii="Times New Roman" w:hAnsi="Times New Roman" w:eastAsia="宋体" w:cs="Times New Roman"/>
          <w:color w:val="000000"/>
          <w:sz w:val="36"/>
        </w:rPr>
        <w:t>历史</w:t>
      </w:r>
    </w:p>
    <w:tbl>
      <w:tblPr>
        <w:tblStyle w:val="3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1699"/>
        <w:gridCol w:w="1279"/>
        <w:gridCol w:w="1416"/>
        <w:gridCol w:w="1703"/>
        <w:gridCol w:w="1609"/>
      </w:tblGrid>
      <w:tr w14:paraId="1CCFE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5EACEB7E">
            <w:pPr>
              <w:pStyle w:val="158"/>
              <w:rPr>
                <w:rFonts w:hint="eastAsia" w:ascii="Times New Roman" w:hAnsi="Times New Roman" w:eastAsia="宋体" w:cs="Times New Roman"/>
                <w:b/>
                <w:color w:val="000000"/>
                <w:sz w:val="21"/>
              </w:rPr>
            </w:pPr>
            <w:r>
              <w:rPr>
                <w:rFonts w:ascii="Times New Roman" w:hAnsi="Times New Roman" w:eastAsia="宋体" w:cs="Times New Roman"/>
                <w:b/>
                <w:color w:val="000000"/>
                <w:sz w:val="21"/>
              </w:rPr>
              <w:t>序号</w:t>
            </w:r>
          </w:p>
        </w:tc>
        <w:tc>
          <w:tcPr>
            <w:tcW w:w="1699" w:type="dxa"/>
            <w:vAlign w:val="center"/>
          </w:tcPr>
          <w:p w14:paraId="386D0FFD">
            <w:pPr>
              <w:pStyle w:val="158"/>
              <w:rPr>
                <w:rFonts w:hint="eastAsia" w:ascii="Times New Roman" w:hAnsi="Times New Roman" w:eastAsia="宋体" w:cs="Times New Roman"/>
                <w:b/>
                <w:color w:val="000000"/>
                <w:sz w:val="21"/>
              </w:rPr>
            </w:pPr>
            <w:commentRangeStart w:id="2"/>
            <w:r>
              <w:rPr>
                <w:rFonts w:hint="eastAsia" w:ascii="Times New Roman" w:hAnsi="Times New Roman" w:eastAsia="宋体" w:cs="Times New Roman"/>
                <w:b/>
                <w:color w:val="000000"/>
                <w:sz w:val="21"/>
              </w:rPr>
              <w:t>修订</w:t>
            </w:r>
            <w:r>
              <w:rPr>
                <w:rFonts w:ascii="Times New Roman" w:hAnsi="Times New Roman" w:eastAsia="宋体" w:cs="Times New Roman"/>
                <w:b/>
                <w:color w:val="000000"/>
                <w:sz w:val="21"/>
              </w:rPr>
              <w:t>原因</w:t>
            </w:r>
            <w:commentRangeEnd w:id="2"/>
            <w:r>
              <w:rPr>
                <w:rStyle w:val="66"/>
                <w:rFonts w:ascii="Times New Roman" w:hAnsi="Times New Roman" w:eastAsia="宋体" w:cs="Times New Roman"/>
              </w:rPr>
              <w:commentReference w:id="2"/>
            </w:r>
          </w:p>
        </w:tc>
        <w:tc>
          <w:tcPr>
            <w:tcW w:w="1279" w:type="dxa"/>
            <w:vAlign w:val="center"/>
          </w:tcPr>
          <w:p w14:paraId="2C683BC9">
            <w:pPr>
              <w:pStyle w:val="158"/>
              <w:rPr>
                <w:rFonts w:hint="eastAsia" w:ascii="Times New Roman" w:hAnsi="Times New Roman" w:eastAsia="宋体" w:cs="Times New Roman"/>
                <w:b/>
                <w:color w:val="000000"/>
                <w:sz w:val="21"/>
              </w:rPr>
            </w:pPr>
            <w:commentRangeStart w:id="3"/>
            <w:r>
              <w:rPr>
                <w:rFonts w:ascii="Times New Roman" w:hAnsi="Times New Roman" w:eastAsia="宋体" w:cs="Times New Roman"/>
                <w:b/>
                <w:color w:val="000000"/>
                <w:sz w:val="21"/>
              </w:rPr>
              <w:t>版本</w:t>
            </w:r>
            <w:r>
              <w:rPr>
                <w:rFonts w:hint="eastAsia" w:ascii="Times New Roman" w:hAnsi="Times New Roman" w:eastAsia="宋体" w:cs="Times New Roman"/>
                <w:b/>
                <w:color w:val="000000"/>
                <w:sz w:val="21"/>
              </w:rPr>
              <w:t>号</w:t>
            </w:r>
            <w:commentRangeEnd w:id="3"/>
            <w:r>
              <w:rPr>
                <w:rStyle w:val="66"/>
                <w:rFonts w:ascii="Times New Roman" w:hAnsi="Times New Roman" w:eastAsia="宋体" w:cs="Times New Roman"/>
              </w:rPr>
              <w:commentReference w:id="3"/>
            </w:r>
          </w:p>
        </w:tc>
        <w:tc>
          <w:tcPr>
            <w:tcW w:w="1416" w:type="dxa"/>
            <w:vAlign w:val="center"/>
          </w:tcPr>
          <w:p w14:paraId="513CEF86">
            <w:pPr>
              <w:pStyle w:val="158"/>
              <w:rPr>
                <w:rFonts w:hint="eastAsia" w:ascii="Times New Roman" w:hAnsi="Times New Roman" w:eastAsia="宋体" w:cs="Times New Roman"/>
                <w:b/>
                <w:color w:val="000000"/>
                <w:sz w:val="21"/>
              </w:rPr>
            </w:pPr>
            <w:r>
              <w:rPr>
                <w:rFonts w:ascii="Times New Roman" w:hAnsi="Times New Roman" w:eastAsia="宋体" w:cs="Times New Roman"/>
                <w:b/>
                <w:color w:val="000000"/>
                <w:sz w:val="21"/>
              </w:rPr>
              <w:t>作者</w:t>
            </w:r>
          </w:p>
        </w:tc>
        <w:tc>
          <w:tcPr>
            <w:tcW w:w="1703" w:type="dxa"/>
            <w:vAlign w:val="center"/>
          </w:tcPr>
          <w:p w14:paraId="1BCD57E7">
            <w:pPr>
              <w:pStyle w:val="158"/>
              <w:rPr>
                <w:rFonts w:hint="eastAsia" w:ascii="Times New Roman" w:hAnsi="Times New Roman" w:eastAsia="宋体" w:cs="Times New Roman"/>
                <w:b/>
                <w:color w:val="000000"/>
                <w:sz w:val="21"/>
              </w:rPr>
            </w:pPr>
            <w:r>
              <w:rPr>
                <w:rFonts w:hint="eastAsia" w:ascii="Times New Roman" w:hAnsi="Times New Roman" w:eastAsia="宋体" w:cs="Times New Roman"/>
                <w:b/>
                <w:color w:val="000000"/>
                <w:sz w:val="21"/>
              </w:rPr>
              <w:t>修订</w:t>
            </w:r>
            <w:r>
              <w:rPr>
                <w:rFonts w:ascii="Times New Roman" w:hAnsi="Times New Roman" w:eastAsia="宋体" w:cs="Times New Roman"/>
                <w:b/>
                <w:color w:val="000000"/>
                <w:sz w:val="21"/>
              </w:rPr>
              <w:t>日期</w:t>
            </w:r>
          </w:p>
        </w:tc>
        <w:tc>
          <w:tcPr>
            <w:tcW w:w="1609" w:type="dxa"/>
            <w:vAlign w:val="center"/>
          </w:tcPr>
          <w:p w14:paraId="4F608CED">
            <w:pPr>
              <w:pStyle w:val="158"/>
              <w:rPr>
                <w:rFonts w:hint="eastAsia" w:ascii="Times New Roman" w:hAnsi="Times New Roman" w:eastAsia="宋体" w:cs="Times New Roman"/>
                <w:b/>
                <w:color w:val="000000"/>
                <w:sz w:val="21"/>
              </w:rPr>
            </w:pPr>
            <w:r>
              <w:rPr>
                <w:rFonts w:ascii="Times New Roman" w:hAnsi="Times New Roman" w:eastAsia="宋体" w:cs="Times New Roman"/>
                <w:b/>
                <w:color w:val="000000"/>
                <w:sz w:val="21"/>
              </w:rPr>
              <w:t>备注</w:t>
            </w:r>
          </w:p>
        </w:tc>
      </w:tr>
      <w:tr w14:paraId="5BEA6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6380FF28">
            <w:pPr>
              <w:pStyle w:val="158"/>
              <w:rPr>
                <w:rFonts w:hint="eastAsia" w:ascii="Times New Roman" w:hAnsi="Times New Roman" w:eastAsia="宋体" w:cs="Times New Roman"/>
                <w:b/>
                <w:color w:val="000000"/>
                <w:sz w:val="21"/>
              </w:rPr>
            </w:pPr>
            <w:r>
              <w:rPr>
                <w:rFonts w:hint="default" w:ascii="Times New Roman" w:hAnsi="Times New Roman" w:eastAsia="宋体" w:cs="Times New Roman"/>
                <w:b/>
                <w:color w:val="000000"/>
                <w:sz w:val="21"/>
              </w:rPr>
              <w:t>1</w:t>
            </w:r>
          </w:p>
        </w:tc>
        <w:tc>
          <w:tcPr>
            <w:tcW w:w="1699" w:type="dxa"/>
            <w:vAlign w:val="center"/>
          </w:tcPr>
          <w:p w14:paraId="17C4291C">
            <w:pPr>
              <w:pStyle w:val="158"/>
              <w:rPr>
                <w:rFonts w:hint="eastAsia" w:ascii="Times New Roman" w:hAnsi="Times New Roman" w:eastAsia="宋体" w:cs="Times New Roman"/>
                <w:b/>
                <w:color w:val="000000"/>
                <w:sz w:val="21"/>
              </w:rPr>
            </w:pPr>
            <w:r>
              <w:rPr>
                <w:rFonts w:hint="eastAsia" w:ascii="Times New Roman" w:hAnsi="Times New Roman" w:eastAsia="宋体" w:cs="Times New Roman"/>
                <w:b/>
                <w:color w:val="000000"/>
                <w:sz w:val="21"/>
              </w:rPr>
              <w:t>初赛准备</w:t>
            </w:r>
          </w:p>
        </w:tc>
        <w:tc>
          <w:tcPr>
            <w:tcW w:w="1279" w:type="dxa"/>
            <w:vAlign w:val="center"/>
          </w:tcPr>
          <w:p w14:paraId="6B9C2667">
            <w:pPr>
              <w:pStyle w:val="158"/>
              <w:rPr>
                <w:rFonts w:hint="eastAsia" w:ascii="Times New Roman" w:hAnsi="Times New Roman" w:eastAsia="宋体" w:cs="Times New Roman"/>
                <w:b/>
                <w:color w:val="000000"/>
                <w:sz w:val="21"/>
              </w:rPr>
            </w:pPr>
            <w:r>
              <w:rPr>
                <w:rFonts w:hint="default" w:ascii="Times New Roman" w:hAnsi="Times New Roman" w:eastAsia="宋体" w:cs="Times New Roman"/>
                <w:b/>
                <w:color w:val="000000"/>
                <w:sz w:val="21"/>
              </w:rPr>
              <w:t>Version 1</w:t>
            </w:r>
          </w:p>
        </w:tc>
        <w:tc>
          <w:tcPr>
            <w:tcW w:w="1416" w:type="dxa"/>
            <w:vAlign w:val="center"/>
          </w:tcPr>
          <w:p w14:paraId="4623A0B4">
            <w:pPr>
              <w:pStyle w:val="158"/>
              <w:rPr>
                <w:rFonts w:hint="eastAsia" w:ascii="Times New Roman" w:hAnsi="Times New Roman" w:eastAsia="宋体" w:cs="Times New Roman"/>
                <w:b/>
                <w:color w:val="000000"/>
                <w:sz w:val="21"/>
              </w:rPr>
            </w:pPr>
            <w:r>
              <w:rPr>
                <w:rFonts w:hint="eastAsia" w:ascii="Times New Roman" w:hAnsi="Times New Roman" w:eastAsia="宋体" w:cs="Times New Roman"/>
                <w:b/>
                <w:color w:val="000000"/>
                <w:sz w:val="21"/>
              </w:rPr>
              <w:t>雷音视界队</w:t>
            </w:r>
          </w:p>
        </w:tc>
        <w:tc>
          <w:tcPr>
            <w:tcW w:w="1703" w:type="dxa"/>
            <w:vAlign w:val="center"/>
          </w:tcPr>
          <w:p w14:paraId="0DD50AA1">
            <w:pPr>
              <w:pStyle w:val="158"/>
              <w:rPr>
                <w:rFonts w:hint="eastAsia" w:ascii="Times New Roman" w:hAnsi="Times New Roman" w:eastAsia="宋体" w:cs="Times New Roman"/>
                <w:b/>
                <w:color w:val="000000"/>
                <w:sz w:val="21"/>
              </w:rPr>
            </w:pPr>
            <w:r>
              <w:rPr>
                <w:rFonts w:hint="default" w:ascii="Times New Roman" w:hAnsi="Times New Roman" w:eastAsia="宋体" w:cs="Times New Roman"/>
                <w:b/>
                <w:color w:val="000000"/>
                <w:sz w:val="21"/>
              </w:rPr>
              <w:t>2026/2/1</w:t>
            </w:r>
          </w:p>
        </w:tc>
        <w:tc>
          <w:tcPr>
            <w:tcW w:w="1609" w:type="dxa"/>
            <w:vAlign w:val="center"/>
          </w:tcPr>
          <w:p w14:paraId="0E6A880C">
            <w:pPr>
              <w:pStyle w:val="158"/>
              <w:jc w:val="both"/>
              <w:rPr>
                <w:rFonts w:hint="eastAsia" w:ascii="Times New Roman" w:hAnsi="Times New Roman" w:eastAsia="宋体" w:cs="Times New Roman"/>
                <w:b/>
                <w:color w:val="000000"/>
                <w:sz w:val="21"/>
              </w:rPr>
            </w:pPr>
            <w:r>
              <w:rPr>
                <w:rFonts w:hint="eastAsia" w:ascii="Times New Roman" w:hAnsi="Times New Roman" w:eastAsia="宋体" w:cs="Times New Roman"/>
                <w:b/>
                <w:color w:val="000000"/>
                <w:sz w:val="21"/>
              </w:rPr>
              <w:t>无</w:t>
            </w:r>
          </w:p>
        </w:tc>
      </w:tr>
      <w:tr w14:paraId="25367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20FDA5E8">
            <w:pPr>
              <w:pStyle w:val="158"/>
              <w:rPr>
                <w:rFonts w:hint="eastAsia" w:ascii="Times New Roman" w:hAnsi="Times New Roman" w:eastAsia="宋体" w:cs="Times New Roman"/>
                <w:b/>
                <w:color w:val="000000"/>
                <w:sz w:val="21"/>
              </w:rPr>
            </w:pPr>
          </w:p>
        </w:tc>
        <w:tc>
          <w:tcPr>
            <w:tcW w:w="1699" w:type="dxa"/>
            <w:vAlign w:val="center"/>
          </w:tcPr>
          <w:p w14:paraId="1D4FADA3">
            <w:pPr>
              <w:pStyle w:val="158"/>
              <w:rPr>
                <w:rFonts w:hint="eastAsia" w:ascii="Times New Roman" w:hAnsi="Times New Roman" w:eastAsia="宋体" w:cs="Times New Roman"/>
                <w:b/>
                <w:color w:val="000000"/>
                <w:sz w:val="21"/>
              </w:rPr>
            </w:pPr>
          </w:p>
        </w:tc>
        <w:tc>
          <w:tcPr>
            <w:tcW w:w="1279" w:type="dxa"/>
            <w:vAlign w:val="center"/>
          </w:tcPr>
          <w:p w14:paraId="5189DAC2">
            <w:pPr>
              <w:pStyle w:val="158"/>
              <w:rPr>
                <w:rFonts w:hint="eastAsia" w:ascii="Times New Roman" w:hAnsi="Times New Roman" w:eastAsia="宋体" w:cs="Times New Roman"/>
                <w:b/>
                <w:color w:val="000000"/>
                <w:sz w:val="21"/>
              </w:rPr>
            </w:pPr>
          </w:p>
        </w:tc>
        <w:tc>
          <w:tcPr>
            <w:tcW w:w="1416" w:type="dxa"/>
            <w:vAlign w:val="center"/>
          </w:tcPr>
          <w:p w14:paraId="72E6D878">
            <w:pPr>
              <w:pStyle w:val="158"/>
              <w:rPr>
                <w:rFonts w:hint="eastAsia" w:ascii="Times New Roman" w:hAnsi="Times New Roman" w:eastAsia="宋体" w:cs="Times New Roman"/>
                <w:b/>
                <w:color w:val="000000"/>
                <w:sz w:val="21"/>
              </w:rPr>
            </w:pPr>
          </w:p>
        </w:tc>
        <w:tc>
          <w:tcPr>
            <w:tcW w:w="1703" w:type="dxa"/>
            <w:vAlign w:val="center"/>
          </w:tcPr>
          <w:p w14:paraId="09A350FA">
            <w:pPr>
              <w:pStyle w:val="158"/>
              <w:rPr>
                <w:rFonts w:hint="eastAsia" w:ascii="Times New Roman" w:hAnsi="Times New Roman" w:eastAsia="宋体" w:cs="Times New Roman"/>
                <w:b/>
                <w:color w:val="000000"/>
                <w:sz w:val="21"/>
              </w:rPr>
            </w:pPr>
          </w:p>
        </w:tc>
        <w:tc>
          <w:tcPr>
            <w:tcW w:w="1609" w:type="dxa"/>
            <w:vAlign w:val="center"/>
          </w:tcPr>
          <w:p w14:paraId="42C83581">
            <w:pPr>
              <w:pStyle w:val="158"/>
              <w:jc w:val="both"/>
              <w:rPr>
                <w:rFonts w:hint="eastAsia" w:ascii="Times New Roman" w:hAnsi="Times New Roman" w:eastAsia="宋体" w:cs="Times New Roman"/>
                <w:b/>
                <w:color w:val="000000"/>
                <w:sz w:val="21"/>
              </w:rPr>
            </w:pPr>
          </w:p>
        </w:tc>
      </w:tr>
      <w:tr w14:paraId="4E05AD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7F7DB238">
            <w:pPr>
              <w:pStyle w:val="158"/>
              <w:rPr>
                <w:rFonts w:hint="eastAsia" w:ascii="Times New Roman" w:hAnsi="Times New Roman" w:eastAsia="宋体" w:cs="Times New Roman"/>
                <w:b/>
                <w:color w:val="000000"/>
                <w:sz w:val="21"/>
              </w:rPr>
            </w:pPr>
          </w:p>
        </w:tc>
        <w:tc>
          <w:tcPr>
            <w:tcW w:w="1699" w:type="dxa"/>
            <w:vAlign w:val="center"/>
          </w:tcPr>
          <w:p w14:paraId="6B1EBE98">
            <w:pPr>
              <w:pStyle w:val="158"/>
              <w:rPr>
                <w:rFonts w:hint="eastAsia" w:ascii="Times New Roman" w:hAnsi="Times New Roman" w:eastAsia="宋体" w:cs="Times New Roman"/>
                <w:b/>
                <w:color w:val="000000"/>
                <w:sz w:val="21"/>
              </w:rPr>
            </w:pPr>
          </w:p>
        </w:tc>
        <w:tc>
          <w:tcPr>
            <w:tcW w:w="1279" w:type="dxa"/>
            <w:vAlign w:val="center"/>
          </w:tcPr>
          <w:p w14:paraId="5049B11C">
            <w:pPr>
              <w:pStyle w:val="158"/>
              <w:rPr>
                <w:rFonts w:hint="eastAsia" w:ascii="Times New Roman" w:hAnsi="Times New Roman" w:eastAsia="宋体" w:cs="Times New Roman"/>
                <w:b/>
                <w:color w:val="000000"/>
                <w:sz w:val="21"/>
              </w:rPr>
            </w:pPr>
          </w:p>
        </w:tc>
        <w:tc>
          <w:tcPr>
            <w:tcW w:w="1416" w:type="dxa"/>
            <w:vAlign w:val="center"/>
          </w:tcPr>
          <w:p w14:paraId="39FAAC39">
            <w:pPr>
              <w:pStyle w:val="158"/>
              <w:rPr>
                <w:rFonts w:hint="eastAsia" w:ascii="Times New Roman" w:hAnsi="Times New Roman" w:eastAsia="宋体" w:cs="Times New Roman"/>
                <w:b/>
                <w:color w:val="000000"/>
                <w:sz w:val="21"/>
              </w:rPr>
            </w:pPr>
          </w:p>
        </w:tc>
        <w:tc>
          <w:tcPr>
            <w:tcW w:w="1703" w:type="dxa"/>
            <w:vAlign w:val="center"/>
          </w:tcPr>
          <w:p w14:paraId="0FEB059E">
            <w:pPr>
              <w:pStyle w:val="158"/>
              <w:rPr>
                <w:rFonts w:hint="eastAsia" w:ascii="Times New Roman" w:hAnsi="Times New Roman" w:eastAsia="宋体" w:cs="Times New Roman"/>
                <w:b/>
                <w:color w:val="000000"/>
                <w:sz w:val="21"/>
              </w:rPr>
            </w:pPr>
          </w:p>
        </w:tc>
        <w:tc>
          <w:tcPr>
            <w:tcW w:w="1609" w:type="dxa"/>
            <w:vAlign w:val="center"/>
          </w:tcPr>
          <w:p w14:paraId="4218E7C7">
            <w:pPr>
              <w:pStyle w:val="158"/>
              <w:jc w:val="both"/>
              <w:rPr>
                <w:rFonts w:hint="eastAsia" w:ascii="Times New Roman" w:hAnsi="Times New Roman" w:eastAsia="宋体" w:cs="Times New Roman"/>
                <w:b/>
                <w:color w:val="000000"/>
                <w:sz w:val="21"/>
              </w:rPr>
            </w:pPr>
          </w:p>
        </w:tc>
      </w:tr>
      <w:tr w14:paraId="5DAF1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1D9C0C73">
            <w:pPr>
              <w:pStyle w:val="158"/>
              <w:rPr>
                <w:rFonts w:hint="eastAsia" w:ascii="Times New Roman" w:hAnsi="Times New Roman" w:eastAsia="宋体" w:cs="Times New Roman"/>
                <w:b/>
                <w:color w:val="000000"/>
                <w:sz w:val="21"/>
              </w:rPr>
            </w:pPr>
          </w:p>
        </w:tc>
        <w:tc>
          <w:tcPr>
            <w:tcW w:w="1699" w:type="dxa"/>
            <w:vAlign w:val="center"/>
          </w:tcPr>
          <w:p w14:paraId="4C7F46FE">
            <w:pPr>
              <w:pStyle w:val="158"/>
              <w:rPr>
                <w:rFonts w:hint="eastAsia" w:ascii="Times New Roman" w:hAnsi="Times New Roman" w:eastAsia="宋体" w:cs="Times New Roman"/>
                <w:b/>
                <w:color w:val="000000"/>
                <w:sz w:val="21"/>
              </w:rPr>
            </w:pPr>
          </w:p>
        </w:tc>
        <w:tc>
          <w:tcPr>
            <w:tcW w:w="1279" w:type="dxa"/>
            <w:vAlign w:val="center"/>
          </w:tcPr>
          <w:p w14:paraId="67465F92">
            <w:pPr>
              <w:pStyle w:val="158"/>
              <w:rPr>
                <w:rFonts w:hint="eastAsia" w:ascii="Times New Roman" w:hAnsi="Times New Roman" w:eastAsia="宋体" w:cs="Times New Roman"/>
                <w:b/>
                <w:color w:val="000000"/>
                <w:sz w:val="21"/>
              </w:rPr>
            </w:pPr>
          </w:p>
        </w:tc>
        <w:tc>
          <w:tcPr>
            <w:tcW w:w="1416" w:type="dxa"/>
            <w:vAlign w:val="center"/>
          </w:tcPr>
          <w:p w14:paraId="0D55980B">
            <w:pPr>
              <w:pStyle w:val="158"/>
              <w:rPr>
                <w:rFonts w:hint="eastAsia" w:ascii="Times New Roman" w:hAnsi="Times New Roman" w:eastAsia="宋体" w:cs="Times New Roman"/>
                <w:b/>
                <w:color w:val="000000"/>
                <w:sz w:val="21"/>
              </w:rPr>
            </w:pPr>
          </w:p>
        </w:tc>
        <w:tc>
          <w:tcPr>
            <w:tcW w:w="1703" w:type="dxa"/>
            <w:vAlign w:val="center"/>
          </w:tcPr>
          <w:p w14:paraId="75310D97">
            <w:pPr>
              <w:pStyle w:val="158"/>
              <w:rPr>
                <w:rFonts w:hint="eastAsia" w:ascii="Times New Roman" w:hAnsi="Times New Roman" w:eastAsia="宋体" w:cs="Times New Roman"/>
                <w:b/>
                <w:color w:val="000000"/>
                <w:sz w:val="21"/>
              </w:rPr>
            </w:pPr>
          </w:p>
        </w:tc>
        <w:tc>
          <w:tcPr>
            <w:tcW w:w="1609" w:type="dxa"/>
            <w:vAlign w:val="center"/>
          </w:tcPr>
          <w:p w14:paraId="5FA3F586">
            <w:pPr>
              <w:pStyle w:val="158"/>
              <w:jc w:val="both"/>
              <w:rPr>
                <w:rFonts w:hint="eastAsia" w:ascii="Times New Roman" w:hAnsi="Times New Roman" w:eastAsia="宋体" w:cs="Times New Roman"/>
                <w:b/>
                <w:color w:val="000000"/>
                <w:sz w:val="21"/>
              </w:rPr>
            </w:pPr>
          </w:p>
        </w:tc>
      </w:tr>
      <w:tr w14:paraId="57AA4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6508B51B">
            <w:pPr>
              <w:pStyle w:val="158"/>
              <w:rPr>
                <w:rFonts w:hint="eastAsia" w:ascii="Times New Roman" w:hAnsi="Times New Roman" w:eastAsia="宋体" w:cs="Times New Roman"/>
                <w:b/>
                <w:color w:val="000000"/>
                <w:sz w:val="21"/>
              </w:rPr>
            </w:pPr>
          </w:p>
        </w:tc>
        <w:tc>
          <w:tcPr>
            <w:tcW w:w="1699" w:type="dxa"/>
            <w:vAlign w:val="center"/>
          </w:tcPr>
          <w:p w14:paraId="44174157">
            <w:pPr>
              <w:pStyle w:val="158"/>
              <w:rPr>
                <w:rFonts w:hint="eastAsia" w:ascii="Times New Roman" w:hAnsi="Times New Roman" w:eastAsia="宋体" w:cs="Times New Roman"/>
                <w:b/>
                <w:color w:val="000000"/>
                <w:sz w:val="21"/>
              </w:rPr>
            </w:pPr>
          </w:p>
        </w:tc>
        <w:tc>
          <w:tcPr>
            <w:tcW w:w="1279" w:type="dxa"/>
            <w:vAlign w:val="center"/>
          </w:tcPr>
          <w:p w14:paraId="48ED27E3">
            <w:pPr>
              <w:pStyle w:val="158"/>
              <w:rPr>
                <w:rFonts w:hint="eastAsia" w:ascii="Times New Roman" w:hAnsi="Times New Roman" w:eastAsia="宋体" w:cs="Times New Roman"/>
                <w:b/>
                <w:color w:val="000000"/>
                <w:sz w:val="21"/>
              </w:rPr>
            </w:pPr>
          </w:p>
        </w:tc>
        <w:tc>
          <w:tcPr>
            <w:tcW w:w="1416" w:type="dxa"/>
            <w:vAlign w:val="center"/>
          </w:tcPr>
          <w:p w14:paraId="16EED251">
            <w:pPr>
              <w:pStyle w:val="158"/>
              <w:rPr>
                <w:rFonts w:hint="eastAsia" w:ascii="Times New Roman" w:hAnsi="Times New Roman" w:eastAsia="宋体" w:cs="Times New Roman"/>
                <w:b/>
                <w:color w:val="000000"/>
                <w:sz w:val="21"/>
              </w:rPr>
            </w:pPr>
          </w:p>
        </w:tc>
        <w:tc>
          <w:tcPr>
            <w:tcW w:w="1703" w:type="dxa"/>
            <w:vAlign w:val="center"/>
          </w:tcPr>
          <w:p w14:paraId="1A542F48">
            <w:pPr>
              <w:pStyle w:val="158"/>
              <w:rPr>
                <w:rFonts w:hint="eastAsia" w:ascii="Times New Roman" w:hAnsi="Times New Roman" w:eastAsia="宋体" w:cs="Times New Roman"/>
                <w:b/>
                <w:color w:val="000000"/>
                <w:sz w:val="21"/>
              </w:rPr>
            </w:pPr>
          </w:p>
        </w:tc>
        <w:tc>
          <w:tcPr>
            <w:tcW w:w="1609" w:type="dxa"/>
            <w:vAlign w:val="center"/>
          </w:tcPr>
          <w:p w14:paraId="2EEE6453">
            <w:pPr>
              <w:pStyle w:val="158"/>
              <w:jc w:val="both"/>
              <w:rPr>
                <w:rFonts w:hint="eastAsia" w:ascii="Times New Roman" w:hAnsi="Times New Roman" w:eastAsia="宋体" w:cs="Times New Roman"/>
                <w:b/>
                <w:color w:val="000000"/>
                <w:sz w:val="21"/>
              </w:rPr>
            </w:pPr>
          </w:p>
        </w:tc>
      </w:tr>
      <w:tr w14:paraId="69D07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1FC01DDA">
            <w:pPr>
              <w:pStyle w:val="158"/>
              <w:rPr>
                <w:rFonts w:hint="eastAsia" w:ascii="Times New Roman" w:hAnsi="Times New Roman" w:eastAsia="宋体" w:cs="Times New Roman"/>
                <w:b/>
                <w:color w:val="000000"/>
                <w:sz w:val="21"/>
              </w:rPr>
            </w:pPr>
          </w:p>
        </w:tc>
        <w:tc>
          <w:tcPr>
            <w:tcW w:w="1699" w:type="dxa"/>
            <w:vAlign w:val="center"/>
          </w:tcPr>
          <w:p w14:paraId="306F53F0">
            <w:pPr>
              <w:pStyle w:val="158"/>
              <w:rPr>
                <w:rFonts w:hint="eastAsia" w:ascii="Times New Roman" w:hAnsi="Times New Roman" w:eastAsia="宋体" w:cs="Times New Roman"/>
                <w:b/>
                <w:color w:val="000000"/>
                <w:sz w:val="21"/>
              </w:rPr>
            </w:pPr>
          </w:p>
        </w:tc>
        <w:tc>
          <w:tcPr>
            <w:tcW w:w="1279" w:type="dxa"/>
            <w:vAlign w:val="center"/>
          </w:tcPr>
          <w:p w14:paraId="51936326">
            <w:pPr>
              <w:pStyle w:val="158"/>
              <w:rPr>
                <w:rFonts w:hint="eastAsia" w:ascii="Times New Roman" w:hAnsi="Times New Roman" w:eastAsia="宋体" w:cs="Times New Roman"/>
                <w:b/>
                <w:color w:val="000000"/>
                <w:sz w:val="21"/>
              </w:rPr>
            </w:pPr>
          </w:p>
        </w:tc>
        <w:tc>
          <w:tcPr>
            <w:tcW w:w="1416" w:type="dxa"/>
            <w:vAlign w:val="center"/>
          </w:tcPr>
          <w:p w14:paraId="65A1D267">
            <w:pPr>
              <w:pStyle w:val="158"/>
              <w:rPr>
                <w:rFonts w:hint="eastAsia" w:ascii="Times New Roman" w:hAnsi="Times New Roman" w:eastAsia="宋体" w:cs="Times New Roman"/>
                <w:b/>
                <w:color w:val="000000"/>
                <w:sz w:val="21"/>
              </w:rPr>
            </w:pPr>
          </w:p>
        </w:tc>
        <w:tc>
          <w:tcPr>
            <w:tcW w:w="1703" w:type="dxa"/>
            <w:vAlign w:val="center"/>
          </w:tcPr>
          <w:p w14:paraId="0799980C">
            <w:pPr>
              <w:pStyle w:val="158"/>
              <w:rPr>
                <w:rFonts w:hint="eastAsia" w:ascii="Times New Roman" w:hAnsi="Times New Roman" w:eastAsia="宋体" w:cs="Times New Roman"/>
                <w:b/>
                <w:color w:val="000000"/>
                <w:sz w:val="21"/>
              </w:rPr>
            </w:pPr>
          </w:p>
        </w:tc>
        <w:tc>
          <w:tcPr>
            <w:tcW w:w="1609" w:type="dxa"/>
            <w:vAlign w:val="center"/>
          </w:tcPr>
          <w:p w14:paraId="0A1E23AD">
            <w:pPr>
              <w:pStyle w:val="158"/>
              <w:jc w:val="both"/>
              <w:rPr>
                <w:rFonts w:hint="eastAsia" w:ascii="Times New Roman" w:hAnsi="Times New Roman" w:eastAsia="宋体" w:cs="Times New Roman"/>
                <w:b/>
                <w:color w:val="000000"/>
                <w:sz w:val="21"/>
              </w:rPr>
            </w:pPr>
          </w:p>
        </w:tc>
      </w:tr>
      <w:tr w14:paraId="71E22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4B0D17FA">
            <w:pPr>
              <w:pStyle w:val="158"/>
              <w:rPr>
                <w:rFonts w:hint="eastAsia" w:ascii="Times New Roman" w:hAnsi="Times New Roman" w:eastAsia="宋体" w:cs="Times New Roman"/>
                <w:b/>
                <w:color w:val="000000"/>
                <w:sz w:val="21"/>
              </w:rPr>
            </w:pPr>
          </w:p>
        </w:tc>
        <w:tc>
          <w:tcPr>
            <w:tcW w:w="1699" w:type="dxa"/>
            <w:vAlign w:val="center"/>
          </w:tcPr>
          <w:p w14:paraId="33C382D6">
            <w:pPr>
              <w:pStyle w:val="158"/>
              <w:rPr>
                <w:rFonts w:hint="eastAsia" w:ascii="Times New Roman" w:hAnsi="Times New Roman" w:eastAsia="宋体" w:cs="Times New Roman"/>
                <w:b/>
                <w:color w:val="000000"/>
                <w:sz w:val="21"/>
              </w:rPr>
            </w:pPr>
          </w:p>
        </w:tc>
        <w:tc>
          <w:tcPr>
            <w:tcW w:w="1279" w:type="dxa"/>
            <w:vAlign w:val="center"/>
          </w:tcPr>
          <w:p w14:paraId="22BF6277">
            <w:pPr>
              <w:pStyle w:val="158"/>
              <w:rPr>
                <w:rFonts w:hint="eastAsia" w:ascii="Times New Roman" w:hAnsi="Times New Roman" w:eastAsia="宋体" w:cs="Times New Roman"/>
                <w:b/>
                <w:color w:val="000000"/>
                <w:sz w:val="21"/>
              </w:rPr>
            </w:pPr>
          </w:p>
        </w:tc>
        <w:tc>
          <w:tcPr>
            <w:tcW w:w="1416" w:type="dxa"/>
            <w:vAlign w:val="center"/>
          </w:tcPr>
          <w:p w14:paraId="0C85DCAC">
            <w:pPr>
              <w:pStyle w:val="158"/>
              <w:rPr>
                <w:rFonts w:hint="eastAsia" w:ascii="Times New Roman" w:hAnsi="Times New Roman" w:eastAsia="宋体" w:cs="Times New Roman"/>
                <w:b/>
                <w:color w:val="000000"/>
                <w:sz w:val="21"/>
              </w:rPr>
            </w:pPr>
          </w:p>
        </w:tc>
        <w:tc>
          <w:tcPr>
            <w:tcW w:w="1703" w:type="dxa"/>
            <w:vAlign w:val="center"/>
          </w:tcPr>
          <w:p w14:paraId="11E086E0">
            <w:pPr>
              <w:pStyle w:val="158"/>
              <w:rPr>
                <w:rFonts w:hint="eastAsia" w:ascii="Times New Roman" w:hAnsi="Times New Roman" w:eastAsia="宋体" w:cs="Times New Roman"/>
                <w:b/>
                <w:color w:val="000000"/>
                <w:sz w:val="21"/>
              </w:rPr>
            </w:pPr>
          </w:p>
        </w:tc>
        <w:tc>
          <w:tcPr>
            <w:tcW w:w="1609" w:type="dxa"/>
            <w:vAlign w:val="center"/>
          </w:tcPr>
          <w:p w14:paraId="3A137F89">
            <w:pPr>
              <w:pStyle w:val="158"/>
              <w:jc w:val="both"/>
              <w:rPr>
                <w:rFonts w:hint="eastAsia" w:ascii="Times New Roman" w:hAnsi="Times New Roman" w:eastAsia="宋体" w:cs="Times New Roman"/>
                <w:b/>
                <w:color w:val="000000"/>
                <w:sz w:val="21"/>
              </w:rPr>
            </w:pPr>
          </w:p>
        </w:tc>
      </w:tr>
      <w:tr w14:paraId="0BC59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55410EB2">
            <w:pPr>
              <w:pStyle w:val="158"/>
              <w:rPr>
                <w:rFonts w:hint="eastAsia" w:ascii="Times New Roman" w:hAnsi="Times New Roman" w:eastAsia="宋体" w:cs="Times New Roman"/>
                <w:b/>
                <w:color w:val="000000"/>
                <w:sz w:val="21"/>
              </w:rPr>
            </w:pPr>
          </w:p>
        </w:tc>
        <w:tc>
          <w:tcPr>
            <w:tcW w:w="1699" w:type="dxa"/>
            <w:vAlign w:val="center"/>
          </w:tcPr>
          <w:p w14:paraId="6317901C">
            <w:pPr>
              <w:pStyle w:val="158"/>
              <w:rPr>
                <w:rFonts w:hint="eastAsia" w:ascii="Times New Roman" w:hAnsi="Times New Roman" w:eastAsia="宋体" w:cs="Times New Roman"/>
                <w:b/>
                <w:color w:val="000000"/>
                <w:sz w:val="21"/>
              </w:rPr>
            </w:pPr>
          </w:p>
        </w:tc>
        <w:tc>
          <w:tcPr>
            <w:tcW w:w="1279" w:type="dxa"/>
            <w:vAlign w:val="center"/>
          </w:tcPr>
          <w:p w14:paraId="60D34232">
            <w:pPr>
              <w:pStyle w:val="158"/>
              <w:rPr>
                <w:rFonts w:hint="eastAsia" w:ascii="Times New Roman" w:hAnsi="Times New Roman" w:eastAsia="宋体" w:cs="Times New Roman"/>
                <w:b/>
                <w:color w:val="000000"/>
                <w:sz w:val="21"/>
              </w:rPr>
            </w:pPr>
          </w:p>
        </w:tc>
        <w:tc>
          <w:tcPr>
            <w:tcW w:w="1416" w:type="dxa"/>
            <w:vAlign w:val="center"/>
          </w:tcPr>
          <w:p w14:paraId="59A374A4">
            <w:pPr>
              <w:pStyle w:val="158"/>
              <w:rPr>
                <w:rFonts w:hint="eastAsia" w:ascii="Times New Roman" w:hAnsi="Times New Roman" w:eastAsia="宋体" w:cs="Times New Roman"/>
                <w:b/>
                <w:color w:val="000000"/>
                <w:sz w:val="21"/>
              </w:rPr>
            </w:pPr>
          </w:p>
        </w:tc>
        <w:tc>
          <w:tcPr>
            <w:tcW w:w="1703" w:type="dxa"/>
            <w:vAlign w:val="center"/>
          </w:tcPr>
          <w:p w14:paraId="0DD35DAD">
            <w:pPr>
              <w:pStyle w:val="158"/>
              <w:rPr>
                <w:rFonts w:hint="eastAsia" w:ascii="Times New Roman" w:hAnsi="Times New Roman" w:eastAsia="宋体" w:cs="Times New Roman"/>
                <w:b/>
                <w:color w:val="000000"/>
                <w:sz w:val="21"/>
              </w:rPr>
            </w:pPr>
          </w:p>
        </w:tc>
        <w:tc>
          <w:tcPr>
            <w:tcW w:w="1609" w:type="dxa"/>
            <w:vAlign w:val="center"/>
          </w:tcPr>
          <w:p w14:paraId="5A7F2E62">
            <w:pPr>
              <w:pStyle w:val="158"/>
              <w:jc w:val="both"/>
              <w:rPr>
                <w:rFonts w:hint="eastAsia" w:ascii="Times New Roman" w:hAnsi="Times New Roman" w:eastAsia="宋体" w:cs="Times New Roman"/>
                <w:b/>
                <w:color w:val="000000"/>
                <w:sz w:val="21"/>
              </w:rPr>
            </w:pPr>
          </w:p>
        </w:tc>
      </w:tr>
      <w:tr w14:paraId="71AE5C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6AF113AB">
            <w:pPr>
              <w:pStyle w:val="158"/>
              <w:rPr>
                <w:rFonts w:hint="eastAsia" w:ascii="Times New Roman" w:hAnsi="Times New Roman" w:eastAsia="宋体" w:cs="Times New Roman"/>
                <w:b/>
                <w:color w:val="000000"/>
                <w:sz w:val="21"/>
              </w:rPr>
            </w:pPr>
          </w:p>
        </w:tc>
        <w:tc>
          <w:tcPr>
            <w:tcW w:w="1699" w:type="dxa"/>
            <w:vAlign w:val="center"/>
          </w:tcPr>
          <w:p w14:paraId="39FCA251">
            <w:pPr>
              <w:pStyle w:val="158"/>
              <w:rPr>
                <w:rFonts w:hint="eastAsia" w:ascii="Times New Roman" w:hAnsi="Times New Roman" w:eastAsia="宋体" w:cs="Times New Roman"/>
                <w:b/>
                <w:color w:val="000000"/>
                <w:sz w:val="21"/>
              </w:rPr>
            </w:pPr>
          </w:p>
        </w:tc>
        <w:tc>
          <w:tcPr>
            <w:tcW w:w="1279" w:type="dxa"/>
            <w:vAlign w:val="center"/>
          </w:tcPr>
          <w:p w14:paraId="4B602224">
            <w:pPr>
              <w:pStyle w:val="158"/>
              <w:rPr>
                <w:rFonts w:hint="eastAsia" w:ascii="Times New Roman" w:hAnsi="Times New Roman" w:eastAsia="宋体" w:cs="Times New Roman"/>
                <w:b/>
                <w:color w:val="000000"/>
                <w:sz w:val="21"/>
              </w:rPr>
            </w:pPr>
          </w:p>
        </w:tc>
        <w:tc>
          <w:tcPr>
            <w:tcW w:w="1416" w:type="dxa"/>
            <w:vAlign w:val="center"/>
          </w:tcPr>
          <w:p w14:paraId="51E6BBDD">
            <w:pPr>
              <w:pStyle w:val="158"/>
              <w:rPr>
                <w:rFonts w:hint="eastAsia" w:ascii="Times New Roman" w:hAnsi="Times New Roman" w:eastAsia="宋体" w:cs="Times New Roman"/>
                <w:b/>
                <w:color w:val="000000"/>
                <w:sz w:val="21"/>
              </w:rPr>
            </w:pPr>
          </w:p>
        </w:tc>
        <w:tc>
          <w:tcPr>
            <w:tcW w:w="1703" w:type="dxa"/>
            <w:vAlign w:val="center"/>
          </w:tcPr>
          <w:p w14:paraId="6D39D530">
            <w:pPr>
              <w:pStyle w:val="158"/>
              <w:rPr>
                <w:rFonts w:hint="eastAsia" w:ascii="Times New Roman" w:hAnsi="Times New Roman" w:eastAsia="宋体" w:cs="Times New Roman"/>
                <w:b/>
                <w:color w:val="000000"/>
                <w:sz w:val="21"/>
              </w:rPr>
            </w:pPr>
          </w:p>
        </w:tc>
        <w:tc>
          <w:tcPr>
            <w:tcW w:w="1609" w:type="dxa"/>
            <w:vAlign w:val="center"/>
          </w:tcPr>
          <w:p w14:paraId="5004358F">
            <w:pPr>
              <w:pStyle w:val="158"/>
              <w:jc w:val="both"/>
              <w:rPr>
                <w:rFonts w:hint="eastAsia" w:ascii="Times New Roman" w:hAnsi="Times New Roman" w:eastAsia="宋体" w:cs="Times New Roman"/>
                <w:b/>
                <w:color w:val="000000"/>
                <w:sz w:val="21"/>
              </w:rPr>
            </w:pPr>
          </w:p>
        </w:tc>
      </w:tr>
      <w:tr w14:paraId="1EB10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760F75F8">
            <w:pPr>
              <w:pStyle w:val="158"/>
              <w:rPr>
                <w:rFonts w:hint="eastAsia" w:ascii="Times New Roman" w:hAnsi="Times New Roman" w:eastAsia="宋体" w:cs="Times New Roman"/>
                <w:b/>
                <w:color w:val="000000"/>
                <w:sz w:val="21"/>
              </w:rPr>
            </w:pPr>
          </w:p>
        </w:tc>
        <w:tc>
          <w:tcPr>
            <w:tcW w:w="1699" w:type="dxa"/>
            <w:vAlign w:val="center"/>
          </w:tcPr>
          <w:p w14:paraId="540F2DEA">
            <w:pPr>
              <w:pStyle w:val="158"/>
              <w:rPr>
                <w:rFonts w:hint="eastAsia" w:ascii="Times New Roman" w:hAnsi="Times New Roman" w:eastAsia="宋体" w:cs="Times New Roman"/>
                <w:b/>
                <w:color w:val="000000"/>
                <w:sz w:val="21"/>
              </w:rPr>
            </w:pPr>
          </w:p>
        </w:tc>
        <w:tc>
          <w:tcPr>
            <w:tcW w:w="1279" w:type="dxa"/>
            <w:vAlign w:val="center"/>
          </w:tcPr>
          <w:p w14:paraId="69982E89">
            <w:pPr>
              <w:pStyle w:val="158"/>
              <w:rPr>
                <w:rFonts w:hint="eastAsia" w:ascii="Times New Roman" w:hAnsi="Times New Roman" w:eastAsia="宋体" w:cs="Times New Roman"/>
                <w:b/>
                <w:color w:val="000000"/>
                <w:sz w:val="21"/>
              </w:rPr>
            </w:pPr>
          </w:p>
        </w:tc>
        <w:tc>
          <w:tcPr>
            <w:tcW w:w="1416" w:type="dxa"/>
            <w:vAlign w:val="center"/>
          </w:tcPr>
          <w:p w14:paraId="501DBE17">
            <w:pPr>
              <w:pStyle w:val="158"/>
              <w:rPr>
                <w:rFonts w:hint="eastAsia" w:ascii="Times New Roman" w:hAnsi="Times New Roman" w:eastAsia="宋体" w:cs="Times New Roman"/>
                <w:b/>
                <w:color w:val="000000"/>
                <w:sz w:val="21"/>
              </w:rPr>
            </w:pPr>
          </w:p>
        </w:tc>
        <w:tc>
          <w:tcPr>
            <w:tcW w:w="1703" w:type="dxa"/>
            <w:vAlign w:val="center"/>
          </w:tcPr>
          <w:p w14:paraId="784C69F0">
            <w:pPr>
              <w:pStyle w:val="158"/>
              <w:rPr>
                <w:rFonts w:hint="eastAsia" w:ascii="Times New Roman" w:hAnsi="Times New Roman" w:eastAsia="宋体" w:cs="Times New Roman"/>
                <w:b/>
                <w:color w:val="000000"/>
                <w:sz w:val="21"/>
              </w:rPr>
            </w:pPr>
          </w:p>
        </w:tc>
        <w:tc>
          <w:tcPr>
            <w:tcW w:w="1609" w:type="dxa"/>
            <w:vAlign w:val="center"/>
          </w:tcPr>
          <w:p w14:paraId="7A8E4F02">
            <w:pPr>
              <w:pStyle w:val="158"/>
              <w:jc w:val="both"/>
              <w:rPr>
                <w:rFonts w:hint="eastAsia" w:ascii="Times New Roman" w:hAnsi="Times New Roman" w:eastAsia="宋体" w:cs="Times New Roman"/>
                <w:b/>
                <w:color w:val="000000"/>
                <w:sz w:val="21"/>
              </w:rPr>
            </w:pPr>
          </w:p>
        </w:tc>
      </w:tr>
      <w:tr w14:paraId="3009F1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0620BE95">
            <w:pPr>
              <w:pStyle w:val="158"/>
              <w:rPr>
                <w:rFonts w:hint="eastAsia" w:ascii="Times New Roman" w:hAnsi="Times New Roman" w:eastAsia="宋体" w:cs="Times New Roman"/>
                <w:b/>
                <w:color w:val="000000"/>
                <w:sz w:val="21"/>
              </w:rPr>
            </w:pPr>
          </w:p>
        </w:tc>
        <w:tc>
          <w:tcPr>
            <w:tcW w:w="1699" w:type="dxa"/>
            <w:vAlign w:val="center"/>
          </w:tcPr>
          <w:p w14:paraId="62E2A23E">
            <w:pPr>
              <w:pStyle w:val="158"/>
              <w:rPr>
                <w:rFonts w:hint="eastAsia" w:ascii="Times New Roman" w:hAnsi="Times New Roman" w:eastAsia="宋体" w:cs="Times New Roman"/>
                <w:b/>
                <w:color w:val="000000"/>
                <w:sz w:val="21"/>
              </w:rPr>
            </w:pPr>
          </w:p>
        </w:tc>
        <w:tc>
          <w:tcPr>
            <w:tcW w:w="1279" w:type="dxa"/>
            <w:vAlign w:val="center"/>
          </w:tcPr>
          <w:p w14:paraId="19E35AD3">
            <w:pPr>
              <w:pStyle w:val="158"/>
              <w:rPr>
                <w:rFonts w:hint="eastAsia" w:ascii="Times New Roman" w:hAnsi="Times New Roman" w:eastAsia="宋体" w:cs="Times New Roman"/>
                <w:b/>
                <w:color w:val="000000"/>
                <w:sz w:val="21"/>
              </w:rPr>
            </w:pPr>
          </w:p>
        </w:tc>
        <w:tc>
          <w:tcPr>
            <w:tcW w:w="1416" w:type="dxa"/>
            <w:vAlign w:val="center"/>
          </w:tcPr>
          <w:p w14:paraId="1D15F201">
            <w:pPr>
              <w:pStyle w:val="158"/>
              <w:rPr>
                <w:rFonts w:hint="eastAsia" w:ascii="Times New Roman" w:hAnsi="Times New Roman" w:eastAsia="宋体" w:cs="Times New Roman"/>
                <w:b/>
                <w:color w:val="000000"/>
                <w:sz w:val="21"/>
              </w:rPr>
            </w:pPr>
          </w:p>
        </w:tc>
        <w:tc>
          <w:tcPr>
            <w:tcW w:w="1703" w:type="dxa"/>
            <w:vAlign w:val="center"/>
          </w:tcPr>
          <w:p w14:paraId="0D14AE78">
            <w:pPr>
              <w:pStyle w:val="158"/>
              <w:rPr>
                <w:rFonts w:hint="eastAsia" w:ascii="Times New Roman" w:hAnsi="Times New Roman" w:eastAsia="宋体" w:cs="Times New Roman"/>
                <w:b/>
                <w:color w:val="000000"/>
                <w:sz w:val="21"/>
              </w:rPr>
            </w:pPr>
          </w:p>
        </w:tc>
        <w:tc>
          <w:tcPr>
            <w:tcW w:w="1609" w:type="dxa"/>
            <w:vAlign w:val="center"/>
          </w:tcPr>
          <w:p w14:paraId="7077203B">
            <w:pPr>
              <w:pStyle w:val="158"/>
              <w:jc w:val="both"/>
              <w:rPr>
                <w:rFonts w:hint="eastAsia" w:ascii="Times New Roman" w:hAnsi="Times New Roman" w:eastAsia="宋体" w:cs="Times New Roman"/>
                <w:b/>
                <w:color w:val="000000"/>
                <w:sz w:val="21"/>
              </w:rPr>
            </w:pPr>
          </w:p>
        </w:tc>
      </w:tr>
      <w:tr w14:paraId="20ACA8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421F492D">
            <w:pPr>
              <w:pStyle w:val="158"/>
              <w:rPr>
                <w:rFonts w:hint="eastAsia" w:ascii="Times New Roman" w:hAnsi="Times New Roman" w:eastAsia="宋体" w:cs="Times New Roman"/>
                <w:b/>
                <w:color w:val="000000"/>
                <w:sz w:val="21"/>
              </w:rPr>
            </w:pPr>
          </w:p>
        </w:tc>
        <w:tc>
          <w:tcPr>
            <w:tcW w:w="1699" w:type="dxa"/>
            <w:vAlign w:val="center"/>
          </w:tcPr>
          <w:p w14:paraId="7FAFDC1E">
            <w:pPr>
              <w:pStyle w:val="158"/>
              <w:rPr>
                <w:rFonts w:hint="eastAsia" w:ascii="Times New Roman" w:hAnsi="Times New Roman" w:eastAsia="宋体" w:cs="Times New Roman"/>
                <w:b/>
                <w:color w:val="000000"/>
                <w:sz w:val="21"/>
              </w:rPr>
            </w:pPr>
          </w:p>
        </w:tc>
        <w:tc>
          <w:tcPr>
            <w:tcW w:w="1279" w:type="dxa"/>
            <w:vAlign w:val="center"/>
          </w:tcPr>
          <w:p w14:paraId="7016B91D">
            <w:pPr>
              <w:pStyle w:val="158"/>
              <w:rPr>
                <w:rFonts w:hint="eastAsia" w:ascii="Times New Roman" w:hAnsi="Times New Roman" w:eastAsia="宋体" w:cs="Times New Roman"/>
                <w:b/>
                <w:color w:val="000000"/>
                <w:sz w:val="21"/>
              </w:rPr>
            </w:pPr>
          </w:p>
        </w:tc>
        <w:tc>
          <w:tcPr>
            <w:tcW w:w="1416" w:type="dxa"/>
            <w:vAlign w:val="center"/>
          </w:tcPr>
          <w:p w14:paraId="348CA2B4">
            <w:pPr>
              <w:pStyle w:val="158"/>
              <w:rPr>
                <w:rFonts w:hint="eastAsia" w:ascii="Times New Roman" w:hAnsi="Times New Roman" w:eastAsia="宋体" w:cs="Times New Roman"/>
                <w:b/>
                <w:color w:val="000000"/>
                <w:sz w:val="21"/>
              </w:rPr>
            </w:pPr>
          </w:p>
        </w:tc>
        <w:tc>
          <w:tcPr>
            <w:tcW w:w="1703" w:type="dxa"/>
            <w:vAlign w:val="center"/>
          </w:tcPr>
          <w:p w14:paraId="1B74EE3D">
            <w:pPr>
              <w:pStyle w:val="158"/>
              <w:rPr>
                <w:rFonts w:hint="eastAsia" w:ascii="Times New Roman" w:hAnsi="Times New Roman" w:eastAsia="宋体" w:cs="Times New Roman"/>
                <w:b/>
                <w:color w:val="000000"/>
                <w:sz w:val="21"/>
              </w:rPr>
            </w:pPr>
          </w:p>
        </w:tc>
        <w:tc>
          <w:tcPr>
            <w:tcW w:w="1609" w:type="dxa"/>
            <w:vAlign w:val="center"/>
          </w:tcPr>
          <w:p w14:paraId="260410F5">
            <w:pPr>
              <w:pStyle w:val="158"/>
              <w:jc w:val="both"/>
              <w:rPr>
                <w:rFonts w:hint="eastAsia" w:ascii="Times New Roman" w:hAnsi="Times New Roman" w:eastAsia="宋体" w:cs="Times New Roman"/>
                <w:b/>
                <w:color w:val="000000"/>
                <w:sz w:val="21"/>
              </w:rPr>
            </w:pPr>
          </w:p>
        </w:tc>
      </w:tr>
      <w:tr w14:paraId="38C59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5DDDE0D8">
            <w:pPr>
              <w:pStyle w:val="158"/>
              <w:rPr>
                <w:rFonts w:hint="eastAsia" w:ascii="Times New Roman" w:hAnsi="Times New Roman" w:eastAsia="宋体" w:cs="Times New Roman"/>
                <w:b/>
                <w:color w:val="000000"/>
                <w:sz w:val="21"/>
              </w:rPr>
            </w:pPr>
          </w:p>
        </w:tc>
        <w:tc>
          <w:tcPr>
            <w:tcW w:w="1699" w:type="dxa"/>
            <w:vAlign w:val="center"/>
          </w:tcPr>
          <w:p w14:paraId="3CFBF6B6">
            <w:pPr>
              <w:pStyle w:val="158"/>
              <w:rPr>
                <w:rFonts w:hint="eastAsia" w:ascii="Times New Roman" w:hAnsi="Times New Roman" w:eastAsia="宋体" w:cs="Times New Roman"/>
                <w:b/>
                <w:color w:val="000000"/>
                <w:sz w:val="21"/>
              </w:rPr>
            </w:pPr>
          </w:p>
        </w:tc>
        <w:tc>
          <w:tcPr>
            <w:tcW w:w="1279" w:type="dxa"/>
            <w:vAlign w:val="center"/>
          </w:tcPr>
          <w:p w14:paraId="7D1070C7">
            <w:pPr>
              <w:pStyle w:val="158"/>
              <w:rPr>
                <w:rFonts w:hint="eastAsia" w:ascii="Times New Roman" w:hAnsi="Times New Roman" w:eastAsia="宋体" w:cs="Times New Roman"/>
                <w:b/>
                <w:color w:val="000000"/>
                <w:sz w:val="21"/>
              </w:rPr>
            </w:pPr>
          </w:p>
        </w:tc>
        <w:tc>
          <w:tcPr>
            <w:tcW w:w="1416" w:type="dxa"/>
            <w:vAlign w:val="center"/>
          </w:tcPr>
          <w:p w14:paraId="390BC29D">
            <w:pPr>
              <w:pStyle w:val="158"/>
              <w:rPr>
                <w:rFonts w:hint="eastAsia" w:ascii="Times New Roman" w:hAnsi="Times New Roman" w:eastAsia="宋体" w:cs="Times New Roman"/>
                <w:b/>
                <w:color w:val="000000"/>
                <w:sz w:val="21"/>
              </w:rPr>
            </w:pPr>
          </w:p>
        </w:tc>
        <w:tc>
          <w:tcPr>
            <w:tcW w:w="1703" w:type="dxa"/>
            <w:vAlign w:val="center"/>
          </w:tcPr>
          <w:p w14:paraId="5F195384">
            <w:pPr>
              <w:pStyle w:val="158"/>
              <w:rPr>
                <w:rFonts w:hint="eastAsia" w:ascii="Times New Roman" w:hAnsi="Times New Roman" w:eastAsia="宋体" w:cs="Times New Roman"/>
                <w:b/>
                <w:color w:val="000000"/>
                <w:sz w:val="21"/>
              </w:rPr>
            </w:pPr>
          </w:p>
        </w:tc>
        <w:tc>
          <w:tcPr>
            <w:tcW w:w="1609" w:type="dxa"/>
            <w:vAlign w:val="center"/>
          </w:tcPr>
          <w:p w14:paraId="6545045A">
            <w:pPr>
              <w:pStyle w:val="158"/>
              <w:jc w:val="both"/>
              <w:rPr>
                <w:rFonts w:hint="eastAsia" w:ascii="Times New Roman" w:hAnsi="Times New Roman" w:eastAsia="宋体" w:cs="Times New Roman"/>
                <w:b/>
                <w:color w:val="000000"/>
                <w:sz w:val="21"/>
              </w:rPr>
            </w:pPr>
          </w:p>
        </w:tc>
      </w:tr>
      <w:tr w14:paraId="48346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319794B1">
            <w:pPr>
              <w:pStyle w:val="158"/>
              <w:rPr>
                <w:rFonts w:hint="eastAsia" w:ascii="Times New Roman" w:hAnsi="Times New Roman" w:eastAsia="宋体" w:cs="Times New Roman"/>
                <w:b/>
                <w:color w:val="000000"/>
                <w:sz w:val="21"/>
              </w:rPr>
            </w:pPr>
          </w:p>
        </w:tc>
        <w:tc>
          <w:tcPr>
            <w:tcW w:w="1699" w:type="dxa"/>
            <w:vAlign w:val="center"/>
          </w:tcPr>
          <w:p w14:paraId="7B98100F">
            <w:pPr>
              <w:pStyle w:val="158"/>
              <w:rPr>
                <w:rFonts w:hint="eastAsia" w:ascii="Times New Roman" w:hAnsi="Times New Roman" w:eastAsia="宋体" w:cs="Times New Roman"/>
                <w:b/>
                <w:color w:val="000000"/>
                <w:sz w:val="21"/>
              </w:rPr>
            </w:pPr>
          </w:p>
        </w:tc>
        <w:tc>
          <w:tcPr>
            <w:tcW w:w="1279" w:type="dxa"/>
            <w:vAlign w:val="center"/>
          </w:tcPr>
          <w:p w14:paraId="315C6C54">
            <w:pPr>
              <w:pStyle w:val="158"/>
              <w:rPr>
                <w:rFonts w:hint="eastAsia" w:ascii="Times New Roman" w:hAnsi="Times New Roman" w:eastAsia="宋体" w:cs="Times New Roman"/>
                <w:b/>
                <w:color w:val="000000"/>
                <w:sz w:val="21"/>
              </w:rPr>
            </w:pPr>
          </w:p>
        </w:tc>
        <w:tc>
          <w:tcPr>
            <w:tcW w:w="1416" w:type="dxa"/>
            <w:vAlign w:val="center"/>
          </w:tcPr>
          <w:p w14:paraId="5470276F">
            <w:pPr>
              <w:pStyle w:val="158"/>
              <w:rPr>
                <w:rFonts w:hint="eastAsia" w:ascii="Times New Roman" w:hAnsi="Times New Roman" w:eastAsia="宋体" w:cs="Times New Roman"/>
                <w:b/>
                <w:color w:val="000000"/>
                <w:sz w:val="21"/>
              </w:rPr>
            </w:pPr>
          </w:p>
        </w:tc>
        <w:tc>
          <w:tcPr>
            <w:tcW w:w="1703" w:type="dxa"/>
            <w:vAlign w:val="center"/>
          </w:tcPr>
          <w:p w14:paraId="791F8EED">
            <w:pPr>
              <w:pStyle w:val="158"/>
              <w:rPr>
                <w:rFonts w:hint="eastAsia" w:ascii="Times New Roman" w:hAnsi="Times New Roman" w:eastAsia="宋体" w:cs="Times New Roman"/>
                <w:b/>
                <w:color w:val="000000"/>
                <w:sz w:val="21"/>
              </w:rPr>
            </w:pPr>
          </w:p>
        </w:tc>
        <w:tc>
          <w:tcPr>
            <w:tcW w:w="1609" w:type="dxa"/>
            <w:vAlign w:val="center"/>
          </w:tcPr>
          <w:p w14:paraId="471DD5C8">
            <w:pPr>
              <w:pStyle w:val="158"/>
              <w:jc w:val="both"/>
              <w:rPr>
                <w:rFonts w:hint="eastAsia" w:ascii="Times New Roman" w:hAnsi="Times New Roman" w:eastAsia="宋体" w:cs="Times New Roman"/>
                <w:b/>
                <w:color w:val="000000"/>
                <w:sz w:val="21"/>
              </w:rPr>
            </w:pPr>
          </w:p>
        </w:tc>
      </w:tr>
      <w:tr w14:paraId="3450F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01AA2220">
            <w:pPr>
              <w:pStyle w:val="158"/>
              <w:rPr>
                <w:rFonts w:hint="eastAsia" w:ascii="Times New Roman" w:hAnsi="Times New Roman" w:eastAsia="宋体" w:cs="Times New Roman"/>
                <w:b/>
                <w:color w:val="000000"/>
                <w:sz w:val="21"/>
              </w:rPr>
            </w:pPr>
          </w:p>
        </w:tc>
        <w:tc>
          <w:tcPr>
            <w:tcW w:w="1699" w:type="dxa"/>
            <w:vAlign w:val="center"/>
          </w:tcPr>
          <w:p w14:paraId="016C7328">
            <w:pPr>
              <w:pStyle w:val="158"/>
              <w:rPr>
                <w:rFonts w:hint="eastAsia" w:ascii="Times New Roman" w:hAnsi="Times New Roman" w:eastAsia="宋体" w:cs="Times New Roman"/>
                <w:b/>
                <w:color w:val="000000"/>
                <w:sz w:val="21"/>
              </w:rPr>
            </w:pPr>
          </w:p>
        </w:tc>
        <w:tc>
          <w:tcPr>
            <w:tcW w:w="1279" w:type="dxa"/>
            <w:vAlign w:val="center"/>
          </w:tcPr>
          <w:p w14:paraId="70F0A667">
            <w:pPr>
              <w:pStyle w:val="158"/>
              <w:rPr>
                <w:rFonts w:hint="eastAsia" w:ascii="Times New Roman" w:hAnsi="Times New Roman" w:eastAsia="宋体" w:cs="Times New Roman"/>
                <w:b/>
                <w:color w:val="000000"/>
                <w:sz w:val="21"/>
              </w:rPr>
            </w:pPr>
          </w:p>
        </w:tc>
        <w:tc>
          <w:tcPr>
            <w:tcW w:w="1416" w:type="dxa"/>
            <w:vAlign w:val="center"/>
          </w:tcPr>
          <w:p w14:paraId="6F657044">
            <w:pPr>
              <w:pStyle w:val="158"/>
              <w:rPr>
                <w:rFonts w:hint="eastAsia" w:ascii="Times New Roman" w:hAnsi="Times New Roman" w:eastAsia="宋体" w:cs="Times New Roman"/>
                <w:b/>
                <w:color w:val="000000"/>
                <w:sz w:val="21"/>
              </w:rPr>
            </w:pPr>
          </w:p>
        </w:tc>
        <w:tc>
          <w:tcPr>
            <w:tcW w:w="1703" w:type="dxa"/>
            <w:vAlign w:val="center"/>
          </w:tcPr>
          <w:p w14:paraId="29F5318E">
            <w:pPr>
              <w:pStyle w:val="158"/>
              <w:rPr>
                <w:rFonts w:hint="eastAsia" w:ascii="Times New Roman" w:hAnsi="Times New Roman" w:eastAsia="宋体" w:cs="Times New Roman"/>
                <w:b/>
                <w:color w:val="000000"/>
                <w:sz w:val="21"/>
              </w:rPr>
            </w:pPr>
          </w:p>
        </w:tc>
        <w:tc>
          <w:tcPr>
            <w:tcW w:w="1609" w:type="dxa"/>
            <w:vAlign w:val="center"/>
          </w:tcPr>
          <w:p w14:paraId="2490187C">
            <w:pPr>
              <w:pStyle w:val="158"/>
              <w:jc w:val="both"/>
              <w:rPr>
                <w:rFonts w:hint="eastAsia" w:ascii="Times New Roman" w:hAnsi="Times New Roman" w:eastAsia="宋体" w:cs="Times New Roman"/>
                <w:b/>
                <w:color w:val="000000"/>
                <w:sz w:val="21"/>
              </w:rPr>
            </w:pPr>
          </w:p>
        </w:tc>
      </w:tr>
      <w:tr w14:paraId="46D79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49CA9A40">
            <w:pPr>
              <w:pStyle w:val="158"/>
              <w:rPr>
                <w:rFonts w:hint="eastAsia" w:ascii="Times New Roman" w:hAnsi="Times New Roman" w:eastAsia="宋体" w:cs="Times New Roman"/>
                <w:b/>
                <w:color w:val="000000"/>
                <w:sz w:val="21"/>
              </w:rPr>
            </w:pPr>
          </w:p>
        </w:tc>
        <w:tc>
          <w:tcPr>
            <w:tcW w:w="1699" w:type="dxa"/>
            <w:vAlign w:val="center"/>
          </w:tcPr>
          <w:p w14:paraId="1231465B">
            <w:pPr>
              <w:pStyle w:val="158"/>
              <w:rPr>
                <w:rFonts w:hint="eastAsia" w:ascii="Times New Roman" w:hAnsi="Times New Roman" w:eastAsia="宋体" w:cs="Times New Roman"/>
                <w:b/>
                <w:color w:val="000000"/>
                <w:sz w:val="21"/>
              </w:rPr>
            </w:pPr>
          </w:p>
        </w:tc>
        <w:tc>
          <w:tcPr>
            <w:tcW w:w="1279" w:type="dxa"/>
            <w:vAlign w:val="center"/>
          </w:tcPr>
          <w:p w14:paraId="3237E88E">
            <w:pPr>
              <w:pStyle w:val="158"/>
              <w:rPr>
                <w:rFonts w:hint="eastAsia" w:ascii="Times New Roman" w:hAnsi="Times New Roman" w:eastAsia="宋体" w:cs="Times New Roman"/>
                <w:b/>
                <w:color w:val="000000"/>
                <w:sz w:val="21"/>
              </w:rPr>
            </w:pPr>
          </w:p>
        </w:tc>
        <w:tc>
          <w:tcPr>
            <w:tcW w:w="1416" w:type="dxa"/>
            <w:vAlign w:val="center"/>
          </w:tcPr>
          <w:p w14:paraId="3E47A2E9">
            <w:pPr>
              <w:pStyle w:val="158"/>
              <w:rPr>
                <w:rFonts w:hint="eastAsia" w:ascii="Times New Roman" w:hAnsi="Times New Roman" w:eastAsia="宋体" w:cs="Times New Roman"/>
                <w:b/>
                <w:color w:val="000000"/>
                <w:sz w:val="21"/>
              </w:rPr>
            </w:pPr>
          </w:p>
        </w:tc>
        <w:tc>
          <w:tcPr>
            <w:tcW w:w="1703" w:type="dxa"/>
            <w:vAlign w:val="center"/>
          </w:tcPr>
          <w:p w14:paraId="6FC5126D">
            <w:pPr>
              <w:pStyle w:val="158"/>
              <w:rPr>
                <w:rFonts w:hint="eastAsia" w:ascii="Times New Roman" w:hAnsi="Times New Roman" w:eastAsia="宋体" w:cs="Times New Roman"/>
                <w:b/>
                <w:color w:val="000000"/>
                <w:sz w:val="21"/>
              </w:rPr>
            </w:pPr>
          </w:p>
        </w:tc>
        <w:tc>
          <w:tcPr>
            <w:tcW w:w="1609" w:type="dxa"/>
            <w:vAlign w:val="center"/>
          </w:tcPr>
          <w:p w14:paraId="080CEA3A">
            <w:pPr>
              <w:pStyle w:val="158"/>
              <w:jc w:val="both"/>
              <w:rPr>
                <w:rFonts w:hint="eastAsia" w:ascii="Times New Roman" w:hAnsi="Times New Roman" w:eastAsia="宋体" w:cs="Times New Roman"/>
                <w:b/>
                <w:color w:val="000000"/>
                <w:sz w:val="21"/>
              </w:rPr>
            </w:pPr>
          </w:p>
        </w:tc>
      </w:tr>
      <w:tr w14:paraId="0CFE8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522DE531">
            <w:pPr>
              <w:pStyle w:val="158"/>
              <w:rPr>
                <w:rFonts w:hint="eastAsia" w:ascii="Times New Roman" w:hAnsi="Times New Roman" w:eastAsia="宋体" w:cs="Times New Roman"/>
                <w:b/>
                <w:color w:val="000000"/>
                <w:sz w:val="21"/>
              </w:rPr>
            </w:pPr>
          </w:p>
        </w:tc>
        <w:tc>
          <w:tcPr>
            <w:tcW w:w="1699" w:type="dxa"/>
            <w:vAlign w:val="center"/>
          </w:tcPr>
          <w:p w14:paraId="352FE81C">
            <w:pPr>
              <w:pStyle w:val="158"/>
              <w:rPr>
                <w:rFonts w:hint="eastAsia" w:ascii="Times New Roman" w:hAnsi="Times New Roman" w:eastAsia="宋体" w:cs="Times New Roman"/>
                <w:b/>
                <w:color w:val="000000"/>
                <w:sz w:val="21"/>
              </w:rPr>
            </w:pPr>
          </w:p>
        </w:tc>
        <w:tc>
          <w:tcPr>
            <w:tcW w:w="1279" w:type="dxa"/>
            <w:vAlign w:val="center"/>
          </w:tcPr>
          <w:p w14:paraId="517BCFB0">
            <w:pPr>
              <w:pStyle w:val="158"/>
              <w:rPr>
                <w:rFonts w:hint="eastAsia" w:ascii="Times New Roman" w:hAnsi="Times New Roman" w:eastAsia="宋体" w:cs="Times New Roman"/>
                <w:b/>
                <w:color w:val="000000"/>
                <w:sz w:val="21"/>
              </w:rPr>
            </w:pPr>
          </w:p>
        </w:tc>
        <w:tc>
          <w:tcPr>
            <w:tcW w:w="1416" w:type="dxa"/>
            <w:vAlign w:val="center"/>
          </w:tcPr>
          <w:p w14:paraId="489EBE55">
            <w:pPr>
              <w:pStyle w:val="158"/>
              <w:rPr>
                <w:rFonts w:hint="eastAsia" w:ascii="Times New Roman" w:hAnsi="Times New Roman" w:eastAsia="宋体" w:cs="Times New Roman"/>
                <w:b/>
                <w:color w:val="000000"/>
                <w:sz w:val="21"/>
              </w:rPr>
            </w:pPr>
          </w:p>
        </w:tc>
        <w:tc>
          <w:tcPr>
            <w:tcW w:w="1703" w:type="dxa"/>
            <w:vAlign w:val="center"/>
          </w:tcPr>
          <w:p w14:paraId="061FF23B">
            <w:pPr>
              <w:pStyle w:val="158"/>
              <w:rPr>
                <w:rFonts w:hint="eastAsia" w:ascii="Times New Roman" w:hAnsi="Times New Roman" w:eastAsia="宋体" w:cs="Times New Roman"/>
                <w:b/>
                <w:color w:val="000000"/>
                <w:sz w:val="21"/>
              </w:rPr>
            </w:pPr>
          </w:p>
        </w:tc>
        <w:tc>
          <w:tcPr>
            <w:tcW w:w="1609" w:type="dxa"/>
            <w:vAlign w:val="center"/>
          </w:tcPr>
          <w:p w14:paraId="4E2FF6FE">
            <w:pPr>
              <w:pStyle w:val="158"/>
              <w:jc w:val="both"/>
              <w:rPr>
                <w:rFonts w:hint="eastAsia" w:ascii="Times New Roman" w:hAnsi="Times New Roman" w:eastAsia="宋体" w:cs="Times New Roman"/>
                <w:b/>
                <w:color w:val="000000"/>
                <w:sz w:val="21"/>
              </w:rPr>
            </w:pPr>
          </w:p>
        </w:tc>
      </w:tr>
      <w:tr w14:paraId="19066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5D96B329">
            <w:pPr>
              <w:pStyle w:val="158"/>
              <w:rPr>
                <w:rFonts w:hint="eastAsia" w:ascii="Times New Roman" w:hAnsi="Times New Roman" w:eastAsia="宋体" w:cs="Times New Roman"/>
                <w:b/>
                <w:color w:val="000000"/>
                <w:sz w:val="21"/>
              </w:rPr>
            </w:pPr>
          </w:p>
        </w:tc>
        <w:tc>
          <w:tcPr>
            <w:tcW w:w="1699" w:type="dxa"/>
            <w:vAlign w:val="center"/>
          </w:tcPr>
          <w:p w14:paraId="1E607E4D">
            <w:pPr>
              <w:pStyle w:val="158"/>
              <w:rPr>
                <w:rFonts w:hint="eastAsia" w:ascii="Times New Roman" w:hAnsi="Times New Roman" w:eastAsia="宋体" w:cs="Times New Roman"/>
                <w:b/>
                <w:color w:val="000000"/>
                <w:sz w:val="21"/>
              </w:rPr>
            </w:pPr>
          </w:p>
        </w:tc>
        <w:tc>
          <w:tcPr>
            <w:tcW w:w="1279" w:type="dxa"/>
            <w:vAlign w:val="center"/>
          </w:tcPr>
          <w:p w14:paraId="133FAF6F">
            <w:pPr>
              <w:pStyle w:val="158"/>
              <w:rPr>
                <w:rFonts w:hint="eastAsia" w:ascii="Times New Roman" w:hAnsi="Times New Roman" w:eastAsia="宋体" w:cs="Times New Roman"/>
                <w:b/>
                <w:color w:val="000000"/>
                <w:sz w:val="21"/>
              </w:rPr>
            </w:pPr>
          </w:p>
        </w:tc>
        <w:tc>
          <w:tcPr>
            <w:tcW w:w="1416" w:type="dxa"/>
            <w:vAlign w:val="center"/>
          </w:tcPr>
          <w:p w14:paraId="201FA54D">
            <w:pPr>
              <w:pStyle w:val="158"/>
              <w:rPr>
                <w:rFonts w:hint="eastAsia" w:ascii="Times New Roman" w:hAnsi="Times New Roman" w:eastAsia="宋体" w:cs="Times New Roman"/>
                <w:b/>
                <w:color w:val="000000"/>
                <w:sz w:val="21"/>
              </w:rPr>
            </w:pPr>
          </w:p>
        </w:tc>
        <w:tc>
          <w:tcPr>
            <w:tcW w:w="1703" w:type="dxa"/>
            <w:vAlign w:val="center"/>
          </w:tcPr>
          <w:p w14:paraId="4713FE22">
            <w:pPr>
              <w:pStyle w:val="158"/>
              <w:rPr>
                <w:rFonts w:hint="eastAsia" w:ascii="Times New Roman" w:hAnsi="Times New Roman" w:eastAsia="宋体" w:cs="Times New Roman"/>
                <w:b/>
                <w:color w:val="000000"/>
                <w:sz w:val="21"/>
              </w:rPr>
            </w:pPr>
          </w:p>
        </w:tc>
        <w:tc>
          <w:tcPr>
            <w:tcW w:w="1609" w:type="dxa"/>
            <w:vAlign w:val="center"/>
          </w:tcPr>
          <w:p w14:paraId="36BB7072">
            <w:pPr>
              <w:pStyle w:val="158"/>
              <w:jc w:val="both"/>
              <w:rPr>
                <w:rFonts w:hint="eastAsia" w:ascii="Times New Roman" w:hAnsi="Times New Roman" w:eastAsia="宋体" w:cs="Times New Roman"/>
                <w:b/>
                <w:color w:val="000000"/>
                <w:sz w:val="21"/>
              </w:rPr>
            </w:pPr>
          </w:p>
        </w:tc>
      </w:tr>
      <w:tr w14:paraId="0DB8A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1756BFAE">
            <w:pPr>
              <w:pStyle w:val="158"/>
              <w:rPr>
                <w:rFonts w:hint="eastAsia" w:ascii="Times New Roman" w:hAnsi="Times New Roman" w:eastAsia="宋体" w:cs="Times New Roman"/>
                <w:b/>
                <w:color w:val="000000"/>
                <w:sz w:val="21"/>
              </w:rPr>
            </w:pPr>
          </w:p>
        </w:tc>
        <w:tc>
          <w:tcPr>
            <w:tcW w:w="1699" w:type="dxa"/>
            <w:vAlign w:val="center"/>
          </w:tcPr>
          <w:p w14:paraId="2DB254A4">
            <w:pPr>
              <w:pStyle w:val="158"/>
              <w:rPr>
                <w:rFonts w:hint="eastAsia" w:ascii="Times New Roman" w:hAnsi="Times New Roman" w:eastAsia="宋体" w:cs="Times New Roman"/>
                <w:b/>
                <w:color w:val="000000"/>
                <w:sz w:val="21"/>
              </w:rPr>
            </w:pPr>
          </w:p>
        </w:tc>
        <w:tc>
          <w:tcPr>
            <w:tcW w:w="1279" w:type="dxa"/>
            <w:vAlign w:val="center"/>
          </w:tcPr>
          <w:p w14:paraId="1358442A">
            <w:pPr>
              <w:pStyle w:val="158"/>
              <w:rPr>
                <w:rFonts w:hint="eastAsia" w:ascii="Times New Roman" w:hAnsi="Times New Roman" w:eastAsia="宋体" w:cs="Times New Roman"/>
                <w:b/>
                <w:color w:val="000000"/>
                <w:sz w:val="21"/>
              </w:rPr>
            </w:pPr>
          </w:p>
        </w:tc>
        <w:tc>
          <w:tcPr>
            <w:tcW w:w="1416" w:type="dxa"/>
            <w:vAlign w:val="center"/>
          </w:tcPr>
          <w:p w14:paraId="2DE22D65">
            <w:pPr>
              <w:pStyle w:val="158"/>
              <w:rPr>
                <w:rFonts w:hint="eastAsia" w:ascii="Times New Roman" w:hAnsi="Times New Roman" w:eastAsia="宋体" w:cs="Times New Roman"/>
                <w:b/>
                <w:color w:val="000000"/>
                <w:sz w:val="21"/>
              </w:rPr>
            </w:pPr>
          </w:p>
        </w:tc>
        <w:tc>
          <w:tcPr>
            <w:tcW w:w="1703" w:type="dxa"/>
            <w:vAlign w:val="center"/>
          </w:tcPr>
          <w:p w14:paraId="3244AADD">
            <w:pPr>
              <w:pStyle w:val="158"/>
              <w:rPr>
                <w:rFonts w:hint="eastAsia" w:ascii="Times New Roman" w:hAnsi="Times New Roman" w:eastAsia="宋体" w:cs="Times New Roman"/>
                <w:b/>
                <w:color w:val="000000"/>
                <w:sz w:val="21"/>
              </w:rPr>
            </w:pPr>
          </w:p>
        </w:tc>
        <w:tc>
          <w:tcPr>
            <w:tcW w:w="1609" w:type="dxa"/>
            <w:vAlign w:val="center"/>
          </w:tcPr>
          <w:p w14:paraId="139E45EA">
            <w:pPr>
              <w:pStyle w:val="158"/>
              <w:jc w:val="both"/>
              <w:rPr>
                <w:rFonts w:hint="eastAsia" w:ascii="Times New Roman" w:hAnsi="Times New Roman" w:eastAsia="宋体" w:cs="Times New Roman"/>
                <w:b/>
                <w:color w:val="000000"/>
                <w:sz w:val="21"/>
              </w:rPr>
            </w:pPr>
          </w:p>
        </w:tc>
      </w:tr>
      <w:tr w14:paraId="1347F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816" w:type="dxa"/>
            <w:vAlign w:val="center"/>
          </w:tcPr>
          <w:p w14:paraId="3CA5AD7A">
            <w:pPr>
              <w:pStyle w:val="158"/>
              <w:rPr>
                <w:rFonts w:hint="eastAsia" w:ascii="Times New Roman" w:hAnsi="Times New Roman" w:eastAsia="宋体" w:cs="Times New Roman"/>
                <w:b/>
                <w:color w:val="000000"/>
                <w:sz w:val="21"/>
              </w:rPr>
            </w:pPr>
          </w:p>
        </w:tc>
        <w:tc>
          <w:tcPr>
            <w:tcW w:w="1699" w:type="dxa"/>
            <w:vAlign w:val="center"/>
          </w:tcPr>
          <w:p w14:paraId="327F007B">
            <w:pPr>
              <w:pStyle w:val="158"/>
              <w:rPr>
                <w:rFonts w:hint="eastAsia" w:ascii="Times New Roman" w:hAnsi="Times New Roman" w:eastAsia="宋体" w:cs="Times New Roman"/>
                <w:b/>
                <w:color w:val="000000"/>
                <w:sz w:val="21"/>
              </w:rPr>
            </w:pPr>
          </w:p>
        </w:tc>
        <w:tc>
          <w:tcPr>
            <w:tcW w:w="1279" w:type="dxa"/>
            <w:vAlign w:val="center"/>
          </w:tcPr>
          <w:p w14:paraId="112218C4">
            <w:pPr>
              <w:pStyle w:val="158"/>
              <w:rPr>
                <w:rFonts w:hint="eastAsia" w:ascii="Times New Roman" w:hAnsi="Times New Roman" w:eastAsia="宋体" w:cs="Times New Roman"/>
                <w:b/>
                <w:color w:val="000000"/>
                <w:sz w:val="21"/>
              </w:rPr>
            </w:pPr>
          </w:p>
        </w:tc>
        <w:tc>
          <w:tcPr>
            <w:tcW w:w="1416" w:type="dxa"/>
            <w:vAlign w:val="center"/>
          </w:tcPr>
          <w:p w14:paraId="111AC3B2">
            <w:pPr>
              <w:pStyle w:val="158"/>
              <w:rPr>
                <w:rFonts w:hint="eastAsia" w:ascii="Times New Roman" w:hAnsi="Times New Roman" w:eastAsia="宋体" w:cs="Times New Roman"/>
                <w:b/>
                <w:color w:val="000000"/>
                <w:sz w:val="21"/>
              </w:rPr>
            </w:pPr>
          </w:p>
        </w:tc>
        <w:tc>
          <w:tcPr>
            <w:tcW w:w="1703" w:type="dxa"/>
            <w:vAlign w:val="center"/>
          </w:tcPr>
          <w:p w14:paraId="353F7A35">
            <w:pPr>
              <w:pStyle w:val="158"/>
              <w:rPr>
                <w:rFonts w:hint="eastAsia" w:ascii="Times New Roman" w:hAnsi="Times New Roman" w:eastAsia="宋体" w:cs="Times New Roman"/>
                <w:b/>
                <w:color w:val="000000"/>
                <w:sz w:val="21"/>
              </w:rPr>
            </w:pPr>
          </w:p>
        </w:tc>
        <w:tc>
          <w:tcPr>
            <w:tcW w:w="1609" w:type="dxa"/>
            <w:vAlign w:val="center"/>
          </w:tcPr>
          <w:p w14:paraId="1F331583">
            <w:pPr>
              <w:pStyle w:val="158"/>
              <w:jc w:val="both"/>
              <w:rPr>
                <w:rFonts w:hint="eastAsia" w:ascii="Times New Roman" w:hAnsi="Times New Roman" w:eastAsia="宋体" w:cs="Times New Roman"/>
                <w:b/>
                <w:color w:val="000000"/>
                <w:sz w:val="21"/>
              </w:rPr>
            </w:pPr>
          </w:p>
        </w:tc>
      </w:tr>
    </w:tbl>
    <w:p w14:paraId="7E272218">
      <w:pPr>
        <w:spacing w:line="300" w:lineRule="auto"/>
        <w:ind w:firstLine="480"/>
        <w:rPr>
          <w:rFonts w:eastAsia="宋体" w:cs="Times New Roman"/>
        </w:rPr>
        <w:sectPr>
          <w:pgSz w:w="11906" w:h="16838"/>
          <w:pgMar w:top="1440" w:right="1797" w:bottom="1440" w:left="1797" w:header="851" w:footer="992" w:gutter="0"/>
          <w:cols w:space="425" w:num="1"/>
          <w:docGrid w:type="lines" w:linePitch="312" w:charSpace="0"/>
        </w:sectPr>
      </w:pPr>
    </w:p>
    <w:p w14:paraId="2CE61E0D">
      <w:pPr>
        <w:pStyle w:val="2"/>
        <w:numPr>
          <w:ilvl w:val="0"/>
          <w:numId w:val="0"/>
        </w:numPr>
        <w:rPr>
          <w:rFonts w:eastAsia="宋体" w:cs="Times New Roman"/>
        </w:rPr>
      </w:pPr>
      <w:bookmarkStart w:id="0" w:name="_Toc22640"/>
      <w:bookmarkStart w:id="1" w:name="_Toc331238830"/>
      <w:bookmarkStart w:id="2" w:name="_Toc331243703"/>
      <w:bookmarkStart w:id="3" w:name="_Toc331545160"/>
      <w:bookmarkStart w:id="4" w:name="_Toc331238769"/>
      <w:bookmarkStart w:id="5" w:name="_Toc331243882"/>
      <w:bookmarkStart w:id="6" w:name="_Toc331243782"/>
      <w:bookmarkStart w:id="7" w:name="_Toc331243603"/>
      <w:r>
        <w:rPr>
          <w:rFonts w:eastAsia="宋体" w:cs="Times New Roman"/>
        </w:rPr>
        <w:t>1</w:t>
      </w:r>
      <w:r>
        <w:rPr>
          <w:rStyle w:val="66"/>
          <w:rFonts w:ascii="Times New Roman" w:hAnsi="Times New Roman" w:eastAsia="宋体" w:cs="Times New Roman"/>
          <w:b w:val="0"/>
          <w:bCs w:val="0"/>
          <w:kern w:val="2"/>
        </w:rPr>
        <w:commentReference w:id="4"/>
      </w:r>
      <w:r>
        <w:rPr>
          <w:rFonts w:hint="eastAsia" w:eastAsia="宋体" w:cs="Times New Roman"/>
        </w:rPr>
        <w:t>项目概述</w:t>
      </w:r>
      <w:bookmarkEnd w:id="0"/>
    </w:p>
    <w:p w14:paraId="5DF578AB">
      <w:pPr>
        <w:pStyle w:val="4"/>
        <w:numPr>
          <w:ilvl w:val="1"/>
          <w:numId w:val="0"/>
        </w:numPr>
        <w:rPr>
          <w:rFonts w:eastAsia="宋体" w:cs="Times New Roman"/>
        </w:rPr>
      </w:pPr>
      <w:bookmarkStart w:id="8" w:name="_Toc29148"/>
      <w:r>
        <w:rPr>
          <w:rFonts w:eastAsia="宋体" w:cs="Times New Roman"/>
          <w:bCs w:val="0"/>
          <w:color w:val="000000"/>
        </w:rPr>
        <w:t>1.1</w:t>
      </w:r>
      <w:r>
        <w:rPr>
          <w:rStyle w:val="66"/>
          <w:rFonts w:ascii="Times New Roman" w:hAnsi="Times New Roman" w:eastAsia="宋体" w:cs="Times New Roman"/>
          <w:b w:val="0"/>
          <w:bCs w:val="0"/>
        </w:rPr>
        <w:commentReference w:id="5"/>
      </w:r>
      <w:r>
        <w:rPr>
          <w:rFonts w:hint="eastAsia" w:eastAsia="宋体" w:cs="Times New Roman"/>
        </w:rPr>
        <w:t>项目背景</w:t>
      </w:r>
      <w:bookmarkEnd w:id="8"/>
    </w:p>
    <w:p w14:paraId="16BFA78D">
      <w:pPr>
        <w:pStyle w:val="5"/>
        <w:numPr>
          <w:ilvl w:val="2"/>
          <w:numId w:val="0"/>
        </w:numPr>
        <w:rPr>
          <w:rFonts w:eastAsia="宋体" w:cs="Times New Roman"/>
        </w:rPr>
      </w:pPr>
      <w:bookmarkStart w:id="9" w:name="_Toc5923"/>
      <w:r>
        <w:rPr>
          <w:rFonts w:eastAsia="宋体" w:cs="Times New Roman"/>
          <w:bCs w:val="0"/>
          <w:color w:val="000000"/>
        </w:rPr>
        <w:t>1.1.1</w:t>
      </w:r>
      <w:r>
        <w:rPr>
          <w:rFonts w:hint="eastAsia" w:eastAsia="宋体" w:cs="Times New Roman"/>
        </w:rPr>
        <w:t>简介</w:t>
      </w:r>
      <w:bookmarkEnd w:id="9"/>
      <w:r>
        <w:rPr>
          <w:rFonts w:eastAsia="宋体" w:cs="Times New Roman"/>
        </w:rPr>
        <w:commentReference w:id="6"/>
      </w:r>
    </w:p>
    <w:p w14:paraId="39B81AC1">
      <w:pPr>
        <w:pStyle w:val="3"/>
        <w:ind w:firstLine="480"/>
        <w:rPr>
          <w:ins w:id="51" w:author="胡航宾" w:date="2026-02-02T01:00:00Z"/>
          <w:rFonts w:eastAsia="宋体" w:cs="Times New Roman"/>
        </w:rPr>
      </w:pPr>
      <w:r>
        <w:rPr>
          <w:rFonts w:hint="eastAsia" w:eastAsia="宋体" w:cs="Times New Roman"/>
        </w:rPr>
        <w:t>雷音视界基于RayNeo X2终端，在日常生活医疗与信息服务场景中解决视障/弱视人群及老年用户</w:t>
      </w:r>
      <w:commentRangeStart w:id="7"/>
      <w:r>
        <w:rPr>
          <w:rFonts w:hint="eastAsia" w:eastAsia="宋体" w:cs="Times New Roman"/>
        </w:rPr>
        <w:t>获取信息困难、多模态交互体验不流畅</w:t>
      </w:r>
      <w:commentRangeEnd w:id="7"/>
      <w:r>
        <w:rPr>
          <w:rFonts w:eastAsia="宋体" w:cs="Times New Roman"/>
        </w:rPr>
        <w:commentReference w:id="7"/>
      </w:r>
      <w:r>
        <w:rPr>
          <w:rFonts w:hint="eastAsia" w:eastAsia="宋体" w:cs="Times New Roman"/>
        </w:rPr>
        <w:t>的问题。</w:t>
      </w:r>
      <w:commentRangeStart w:id="8"/>
      <w:r>
        <w:rPr>
          <w:rFonts w:hint="eastAsia" w:eastAsia="宋体" w:cs="Times New Roman"/>
        </w:rPr>
        <w:t>雷音视界通过视觉、语音、手势多模态感知融合与实时工具调用，提升无障碍交互精度与效率。</w:t>
      </w:r>
      <w:commentRangeEnd w:id="8"/>
      <w:r>
        <w:rPr>
          <w:rFonts w:eastAsia="宋体" w:cs="Times New Roman"/>
        </w:rPr>
        <w:commentReference w:id="8"/>
      </w:r>
      <w:r>
        <w:rPr>
          <w:rFonts w:hint="eastAsia" w:eastAsia="宋体" w:cs="Times New Roman"/>
        </w:rPr>
        <w:t>项目主要服务行动受限、信息接收受限的弱势群体，</w:t>
      </w:r>
      <w:commentRangeStart w:id="9"/>
      <w:r>
        <w:rPr>
          <w:rFonts w:hint="eastAsia" w:eastAsia="宋体" w:cs="Times New Roman"/>
        </w:rPr>
        <w:t>契合中国“十四五 无障碍环境建设”“积极应对人口老龄化”等政策导向</w:t>
      </w:r>
      <w:commentRangeEnd w:id="9"/>
      <w:r>
        <w:rPr>
          <w:rFonts w:eastAsia="宋体" w:cs="Times New Roman"/>
        </w:rPr>
        <w:commentReference w:id="9"/>
      </w:r>
      <w:r>
        <w:rPr>
          <w:rFonts w:hint="eastAsia" w:eastAsia="宋体" w:cs="Times New Roman"/>
        </w:rPr>
        <w:t>。市场调研显示，约</w:t>
      </w:r>
      <w:commentRangeStart w:id="10"/>
      <w:r>
        <w:rPr>
          <w:rFonts w:hint="eastAsia" w:eastAsia="宋体" w:cs="Times New Roman"/>
        </w:rPr>
        <w:t>2.9亿老龄人口</w:t>
      </w:r>
      <w:commentRangeEnd w:id="10"/>
      <w:r>
        <w:rPr>
          <w:rFonts w:eastAsia="宋体" w:cs="Times New Roman"/>
        </w:rPr>
        <w:commentReference w:id="10"/>
      </w:r>
      <w:r>
        <w:rPr>
          <w:rFonts w:hint="eastAsia" w:eastAsia="宋体" w:cs="Times New Roman"/>
        </w:rPr>
        <w:t>、数千万听障群体对辅助信息服务依赖强烈，而现有产品（如Google Lens、天猫精灵等）多侧重娱乐功能、缺乏医疗与生活服务深度整合。雷音视界通过场景化服务与AR引导能力形成差异化竞争优势，满足用户对实时健康信息、导航辅助、场景提示等刚性需求，具备显著社会和商业价值。</w:t>
      </w:r>
    </w:p>
    <w:p w14:paraId="68934F11">
      <w:pPr>
        <w:pStyle w:val="3"/>
        <w:ind w:firstLine="480"/>
        <w:rPr>
          <w:ins w:id="52" w:author="胡航宾" w:date="2026-02-02T02:06:00Z"/>
          <w:rFonts w:eastAsia="宋体" w:cs="Times New Roman"/>
        </w:rPr>
      </w:pPr>
    </w:p>
    <w:p w14:paraId="414E3142">
      <w:pPr>
        <w:pStyle w:val="3"/>
        <w:ind w:firstLine="480"/>
        <w:rPr>
          <w:ins w:id="53" w:author="胡航宾" w:date="2026-02-02T02:06:00Z"/>
          <w:rFonts w:eastAsia="宋体" w:cs="Times New Roman"/>
        </w:rPr>
      </w:pPr>
      <w:ins w:id="54" w:author="胡航宾" w:date="2026-02-02T02:06:00Z">
        <w:r>
          <w:rPr>
            <w:rFonts w:eastAsia="宋体" w:cs="Times New Roman"/>
          </w:rPr>
          <w:t>根据《人口素质进一步提升》，</w:t>
        </w:r>
      </w:ins>
      <w:r>
        <w:rPr>
          <w:rFonts w:hint="default" w:eastAsia="宋体" w:cs="Times New Roman"/>
          <w:lang w:eastAsia="zh-CN"/>
          <w:rPrChange w:id="55" w:author="孙宇凯" w:date="2026-02-02T11:35:18Z">
            <w:rPr>
              <w:rFonts w:hint="eastAsia" w:eastAsia="宋体" w:cs="Times New Roman"/>
              <w:lang w:eastAsia="zh-CN"/>
            </w:rPr>
          </w:rPrChange>
        </w:rPr>
        <w:t>截止</w:t>
      </w:r>
      <w:ins w:id="56" w:author="胡航宾" w:date="2026-02-02T02:06:00Z">
        <w:r>
          <w:rPr>
            <w:rFonts w:eastAsia="宋体" w:cs="Times New Roman"/>
          </w:rPr>
          <w:t>2025年末，我国60岁及以上人口已达3.23亿，占总人口的23%。老龄化问题日益严峻，为响应国家自“十四五”规划到“十五五”规划中“强化科技支撑”、“发展银发经济”的时代号召，雷音视界(RaySound Vision)应运而生。</w:t>
        </w:r>
      </w:ins>
    </w:p>
    <w:p w14:paraId="62571B30">
      <w:pPr>
        <w:pStyle w:val="3"/>
        <w:ind w:firstLine="480"/>
        <w:rPr>
          <w:ins w:id="57" w:author="胡航宾" w:date="2026-02-02T02:06:00Z"/>
          <w:rFonts w:eastAsia="宋体" w:cs="Times New Roman"/>
        </w:rPr>
      </w:pPr>
      <w:ins w:id="58" w:author="胡航宾" w:date="2026-02-02T02:06:00Z">
        <w:r>
          <w:rPr>
            <w:rFonts w:eastAsia="宋体" w:cs="Times New Roman"/>
          </w:rPr>
          <w:t>针对约75%患有慢性病、40%视力衰退及30%听力障碍的老年群体，传统手机APP方案因操作路径冗长、认知负担重且场景割裂，已成为老人面前的“数字围栏”。</w:t>
        </w:r>
      </w:ins>
    </w:p>
    <w:p w14:paraId="1E7936F4">
      <w:pPr>
        <w:pStyle w:val="3"/>
        <w:ind w:firstLine="480"/>
        <w:rPr>
          <w:ins w:id="59" w:author="胡航宾" w:date="2026-02-02T02:06:00Z"/>
          <w:rFonts w:eastAsia="宋体" w:cs="Times New Roman"/>
        </w:rPr>
      </w:pPr>
      <w:ins w:id="60" w:author="胡航宾" w:date="2026-02-02T02:06:00Z">
        <w:r>
          <w:rPr>
            <w:rFonts w:eastAsia="宋体" w:cs="Times New Roman"/>
          </w:rPr>
          <w:t>雷音视界是一款基于RayNeo X2的适老化感官增强系统，通过端云协同架构打造“随身感官智能体”，精准解决</w:t>
        </w:r>
      </w:ins>
      <w:r>
        <w:rPr>
          <w:rFonts w:eastAsia="宋体" w:cs="Times New Roman"/>
        </w:rPr>
        <w:commentReference w:id="11"/>
      </w:r>
      <w:ins w:id="61" w:author="胡航宾" w:date="2026-02-02T02:06:00Z">
        <w:r>
          <w:rPr>
            <w:rFonts w:eastAsia="宋体" w:cs="Times New Roman"/>
          </w:rPr>
          <w:t>“看不清药盒、听不清叮嘱、认不明含义”的生活痛点。通过自然手势交互，用户可实现“指哪看哪”的药品识别、瞬时同频的实时字幕及深度理解上下文的智能追问。相比传统手机方案，雷音视界实现了从“多步复杂操作”到“单步直觉交互”的代际跨越，并以95%以上的识别准确率与优于100ms的端到端延迟，让科技辅助无感融入生活，真正为长辈重塑清晰的感官世界。</w:t>
        </w:r>
      </w:ins>
    </w:p>
    <w:p w14:paraId="04B1E7DF">
      <w:pPr>
        <w:pStyle w:val="3"/>
        <w:ind w:firstLine="480"/>
        <w:rPr>
          <w:rFonts w:eastAsia="宋体" w:cs="Times New Roman"/>
        </w:rPr>
      </w:pPr>
    </w:p>
    <w:p w14:paraId="4FAF8F39">
      <w:pPr>
        <w:pStyle w:val="3"/>
        <w:ind w:firstLine="480"/>
        <w:rPr>
          <w:rFonts w:eastAsia="宋体" w:cs="Times New Roman"/>
        </w:rPr>
      </w:pPr>
    </w:p>
    <w:p w14:paraId="1A075D73">
      <w:pPr>
        <w:pStyle w:val="5"/>
        <w:numPr>
          <w:ilvl w:val="2"/>
          <w:numId w:val="0"/>
        </w:numPr>
        <w:rPr>
          <w:rFonts w:eastAsia="宋体" w:cs="Times New Roman"/>
        </w:rPr>
      </w:pPr>
      <w:bookmarkStart w:id="10" w:name="_Toc23"/>
      <w:r>
        <w:rPr>
          <w:rFonts w:eastAsia="宋体" w:cs="Times New Roman"/>
          <w:bCs w:val="0"/>
          <w:color w:val="000000"/>
        </w:rPr>
        <w:t>1.1.2</w:t>
      </w:r>
      <w:r>
        <w:rPr>
          <w:rFonts w:eastAsia="宋体" w:cs="Times New Roman"/>
        </w:rPr>
        <w:t>应用场景与目标人群</w:t>
      </w:r>
      <w:bookmarkEnd w:id="10"/>
      <w:r>
        <w:rPr>
          <w:rFonts w:eastAsia="宋体" w:cs="Times New Roman"/>
        </w:rPr>
        <w:commentReference w:id="12"/>
      </w:r>
    </w:p>
    <w:p w14:paraId="147F75FA">
      <w:pPr>
        <w:pStyle w:val="3"/>
        <w:ind w:firstLine="480"/>
        <w:rPr>
          <w:rFonts w:eastAsia="宋体" w:cs="Times New Roman"/>
        </w:rPr>
      </w:pPr>
      <w:r>
        <w:rPr>
          <w:rFonts w:hint="eastAsia" w:eastAsia="宋体" w:cs="Times New Roman"/>
        </w:rPr>
        <w:t>雷音视界围绕日常生活与医疗健康等高频信息需求场景，重点解决在复杂环境下</w:t>
      </w:r>
      <w:commentRangeStart w:id="13"/>
      <w:r>
        <w:rPr>
          <w:rFonts w:hint="eastAsia" w:eastAsia="宋体" w:cs="Times New Roman"/>
        </w:rPr>
        <w:t>“信息难获取、交互不顺畅、准确性不足”</w:t>
      </w:r>
      <w:commentRangeEnd w:id="13"/>
      <w:r>
        <w:rPr>
          <w:rFonts w:eastAsia="宋体" w:cs="Times New Roman"/>
        </w:rPr>
        <w:commentReference w:id="13"/>
      </w:r>
      <w:r>
        <w:rPr>
          <w:rFonts w:hint="eastAsia" w:eastAsia="宋体" w:cs="Times New Roman"/>
        </w:rPr>
        <w:t>等问题。</w:t>
      </w:r>
    </w:p>
    <w:p w14:paraId="09F71591">
      <w:pPr>
        <w:pStyle w:val="3"/>
        <w:ind w:firstLine="480"/>
        <w:rPr>
          <w:rFonts w:eastAsia="宋体" w:cs="Times New Roman"/>
        </w:rPr>
      </w:pPr>
      <w:commentRangeStart w:id="14"/>
      <w:r>
        <w:rPr>
          <w:rFonts w:hint="eastAsia" w:eastAsia="宋体" w:cs="Times New Roman"/>
        </w:rPr>
        <w:t>医疗健康场景</w:t>
      </w:r>
      <w:commentRangeEnd w:id="14"/>
      <w:r>
        <w:rPr>
          <w:rFonts w:eastAsia="宋体" w:cs="Times New Roman"/>
        </w:rPr>
        <w:commentReference w:id="14"/>
      </w:r>
      <w:r>
        <w:rPr>
          <w:rFonts w:hint="eastAsia" w:eastAsia="宋体" w:cs="Times New Roman"/>
        </w:rPr>
        <w:t>中，用户可借助</w:t>
      </w:r>
      <w:commentRangeStart w:id="15"/>
      <w:r>
        <w:rPr>
          <w:rFonts w:hint="eastAsia" w:eastAsia="宋体" w:cs="Times New Roman"/>
        </w:rPr>
        <w:t>AR设备对药品包装、医疗用品等实物进行识别，系统即时呈现药品名称、适应症、用法用量、不良反应及注意事项等关键信息，减少因误读说明书或操作不当带来的用药风险，提升个人健康管理的安全性与可靠性。</w:t>
      </w:r>
      <w:commentRangeEnd w:id="15"/>
      <w:r>
        <w:rPr>
          <w:rFonts w:eastAsia="宋体" w:cs="Times New Roman"/>
        </w:rPr>
        <w:commentReference w:id="15"/>
      </w:r>
    </w:p>
    <w:p w14:paraId="31338E8B">
      <w:pPr>
        <w:pStyle w:val="3"/>
        <w:ind w:firstLine="480"/>
        <w:rPr>
          <w:rFonts w:eastAsia="宋体" w:cs="Times New Roman"/>
        </w:rPr>
      </w:pPr>
      <w:commentRangeStart w:id="16"/>
      <w:r>
        <w:rPr>
          <w:rFonts w:hint="eastAsia" w:eastAsia="宋体" w:cs="Times New Roman"/>
        </w:rPr>
        <w:t>日常生活场景中，系统支持对常见物品、环境要素的智能识别与信息查询，并提供时间、天气、出行提醒等实时服务，帮助用户在真实空间中高效完成日常决策与操作，降低信息获取成本。再次，在部分专业或半专业场景下，如医疗辅助操作、技术维护或需要双手协作的工作过程中，用户可通过语音与视觉叠加方式获取操作提示与关</w:t>
      </w:r>
      <w:commentRangeEnd w:id="16"/>
      <w:r>
        <w:rPr>
          <w:rFonts w:eastAsia="宋体" w:cs="Times New Roman"/>
        </w:rPr>
        <w:commentReference w:id="16"/>
      </w:r>
      <w:r>
        <w:rPr>
          <w:rFonts w:hint="eastAsia" w:eastAsia="宋体" w:cs="Times New Roman"/>
        </w:rPr>
        <w:t>键信息，实现“解放双手”的高效交互，提升工作连续性与专注度。</w:t>
      </w:r>
    </w:p>
    <w:p w14:paraId="3AD86FE1">
      <w:pPr>
        <w:pStyle w:val="3"/>
        <w:ind w:firstLine="480"/>
        <w:rPr>
          <w:rFonts w:eastAsia="宋体" w:cs="Times New Roman"/>
        </w:rPr>
      </w:pPr>
      <w:r>
        <w:rPr>
          <w:rFonts w:hint="eastAsia" w:eastAsia="宋体" w:cs="Times New Roman"/>
        </w:rPr>
        <w:t>项目重点面向视障及弱视人群和老年用户。这类人群在阅读小字号文字、操作传统智能终端时普遍存在障碍，对语音交互、自动识别与场景化提示的依赖程度更高。同时，随着老龄化进程加快，老年用户在健康管理和生活辅助方面的需求持续增长，亟需更加直观、低门槛的智能服务。此外，对信息获取效率要求较高的专业使用者也构成潜在用户群体。基于上述目标人群特征，项目在交互设计上强调自然交互、多模态协同与流程简化，在信息呈现上突出关键内容与可理解性，力求在保障准确性的同时，显著降低学习成本与使用门槛。</w:t>
      </w:r>
    </w:p>
    <w:p w14:paraId="354208BB">
      <w:pPr>
        <w:pStyle w:val="3"/>
        <w:ind w:firstLine="480"/>
        <w:rPr>
          <w:ins w:id="62" w:author="胡航宾" w:date="2026-02-02T02:07:00Z"/>
          <w:rFonts w:eastAsia="宋体" w:cs="Times New Roman"/>
        </w:rPr>
      </w:pPr>
    </w:p>
    <w:p w14:paraId="223F5E4C">
      <w:pPr>
        <w:pStyle w:val="3"/>
        <w:ind w:firstLine="482"/>
        <w:rPr>
          <w:ins w:id="63" w:author="胡航宾" w:date="2026-02-02T02:07:00Z"/>
          <w:rFonts w:eastAsia="宋体" w:cs="Times New Roman"/>
          <w:b/>
          <w:bCs/>
        </w:rPr>
      </w:pPr>
      <w:ins w:id="64" w:author="胡航宾" w:date="2026-02-02T02:07:00Z">
        <w:r>
          <w:rPr>
            <w:rFonts w:eastAsia="宋体" w:cs="Times New Roman"/>
            <w:b/>
            <w:bCs/>
          </w:rPr>
          <w:t>目标人群：</w:t>
        </w:r>
      </w:ins>
    </w:p>
    <w:p w14:paraId="207333DB">
      <w:pPr>
        <w:pStyle w:val="3"/>
        <w:ind w:firstLine="482"/>
        <w:rPr>
          <w:ins w:id="65" w:author="胡航宾" w:date="2026-02-02T02:07:00Z"/>
          <w:rFonts w:eastAsia="宋体" w:cs="Times New Roman"/>
        </w:rPr>
      </w:pPr>
      <w:ins w:id="66" w:author="胡航宾" w:date="2026-02-02T02:07:00Z">
        <w:r>
          <w:rPr>
            <w:rFonts w:eastAsia="宋体" w:cs="Times New Roman"/>
            <w:b/>
            <w:bCs/>
          </w:rPr>
          <w:t>项目重点面向我国3.23亿老年人</w:t>
        </w:r>
      </w:ins>
      <w:ins w:id="67" w:author="胡航宾" w:date="2026-02-02T02:07:00Z">
        <w:r>
          <w:rPr>
            <w:rFonts w:hint="eastAsia" w:eastAsia="宋体" w:cs="Times New Roman"/>
            <w:b/>
            <w:bCs/>
          </w:rPr>
          <w:t>中</w:t>
        </w:r>
      </w:ins>
      <w:ins w:id="68" w:author="胡航宾" w:date="2026-02-02T02:07:00Z">
        <w:r>
          <w:rPr>
            <w:rFonts w:eastAsia="宋体" w:cs="Times New Roman"/>
            <w:b/>
            <w:bCs/>
          </w:rPr>
          <w:t>视听障群体。</w:t>
        </w:r>
      </w:ins>
      <w:ins w:id="69" w:author="胡航宾" w:date="2026-02-02T02:07:00Z">
        <w:r>
          <w:rPr>
            <w:rFonts w:eastAsia="宋体" w:cs="Times New Roman"/>
          </w:rPr>
          <w:t>核心画像为约75%患有慢性病、需长期服药的家庭长辈，以及因40%视力衰退或30%听力障碍而面临社交孤立的弱势人群。这类群体对“语音交互、自动识别、场景化提示”具备极强的刚性依赖，但现有的数字化工具往往忽略了其生理损耗，导致他们因“看不清、听不清、认不明”而深陷数字围栏。</w:t>
        </w:r>
      </w:ins>
    </w:p>
    <w:p w14:paraId="4E026C36">
      <w:pPr>
        <w:pStyle w:val="3"/>
        <w:ind w:firstLine="482"/>
        <w:rPr>
          <w:ins w:id="70" w:author="胡航宾" w:date="2026-02-02T02:07:00Z"/>
          <w:rFonts w:eastAsia="宋体" w:cs="Times New Roman"/>
        </w:rPr>
      </w:pPr>
      <w:ins w:id="71" w:author="胡航宾" w:date="2026-02-02T02:07:00Z">
        <w:r>
          <w:rPr>
            <w:rFonts w:eastAsia="宋体" w:cs="Times New Roman"/>
            <w:b/>
            <w:bCs/>
          </w:rPr>
          <w:t>应用场景与挑战</w:t>
        </w:r>
      </w:ins>
      <w:ins w:id="72" w:author="胡航宾" w:date="2026-02-02T02:07:00Z">
        <w:r>
          <w:rPr>
            <w:rFonts w:hint="eastAsia" w:eastAsia="宋体" w:cs="Times New Roman"/>
            <w:b/>
            <w:bCs/>
          </w:rPr>
          <w:t>：</w:t>
        </w:r>
      </w:ins>
      <w:ins w:id="73" w:author="胡航宾" w:date="2026-02-02T02:07:00Z">
        <w:r>
          <w:rPr>
            <w:rFonts w:eastAsia="宋体" w:cs="Times New Roman"/>
          </w:rPr>
          <w:t xml:space="preserve"> </w:t>
        </w:r>
      </w:ins>
    </w:p>
    <w:p w14:paraId="192E2D3A">
      <w:pPr>
        <w:pStyle w:val="3"/>
        <w:ind w:firstLine="480"/>
        <w:rPr>
          <w:ins w:id="74" w:author="胡航宾" w:date="2026-02-02T02:07:00Z"/>
          <w:rFonts w:eastAsia="宋体" w:cs="Times New Roman"/>
        </w:rPr>
      </w:pPr>
      <w:ins w:id="75" w:author="胡航宾" w:date="2026-02-02T02:07:00Z">
        <w:r>
          <w:rPr>
            <w:rFonts w:eastAsia="宋体" w:cs="Times New Roman"/>
          </w:rPr>
          <w:t>雷音视界深耕于</w:t>
        </w:r>
      </w:ins>
      <w:ins w:id="76" w:author="胡航宾" w:date="2026-02-02T02:07:00Z">
        <w:r>
          <w:rPr>
            <w:rFonts w:eastAsia="宋体" w:cs="Times New Roman"/>
            <w:b/>
            <w:bCs/>
          </w:rPr>
          <w:t>“日常健康保障”</w:t>
        </w:r>
      </w:ins>
      <w:ins w:id="77" w:author="胡航宾" w:date="2026-02-02T02:07:00Z">
        <w:r>
          <w:rPr>
            <w:rFonts w:eastAsia="宋体" w:cs="Times New Roman"/>
          </w:rPr>
          <w:t>与</w:t>
        </w:r>
      </w:ins>
      <w:ins w:id="78" w:author="胡航宾" w:date="2026-02-02T02:07:00Z">
        <w:r>
          <w:rPr>
            <w:rFonts w:eastAsia="宋体" w:cs="Times New Roman"/>
            <w:b/>
            <w:bCs/>
          </w:rPr>
          <w:t>“无障碍社交沟通”</w:t>
        </w:r>
      </w:ins>
      <w:ins w:id="79" w:author="胡航宾" w:date="2026-02-02T02:07:00Z">
        <w:r>
          <w:rPr>
            <w:rFonts w:eastAsia="宋体" w:cs="Times New Roman"/>
          </w:rPr>
          <w:t>两大高频场景，</w:t>
        </w:r>
      </w:ins>
      <w:r>
        <w:rPr>
          <w:rFonts w:eastAsia="宋体" w:cs="Times New Roman"/>
        </w:rPr>
        <w:commentReference w:id="17"/>
      </w:r>
      <w:ins w:id="80" w:author="胡航宾" w:date="2026-02-02T02:07:00Z">
        <w:r>
          <w:rPr>
            <w:rFonts w:eastAsia="宋体" w:cs="Times New Roman"/>
          </w:rPr>
          <w:t>致力于攻克现有技术方案在适老化过程中的核心挑战：</w:t>
        </w:r>
      </w:ins>
    </w:p>
    <w:p w14:paraId="35940B67">
      <w:pPr>
        <w:pStyle w:val="3"/>
        <w:ind w:firstLine="482"/>
        <w:rPr>
          <w:ins w:id="81" w:author="胡航宾" w:date="2026-02-02T02:07:00Z"/>
          <w:rFonts w:eastAsia="宋体" w:cs="Times New Roman"/>
        </w:rPr>
      </w:pPr>
      <w:ins w:id="82" w:author="胡航宾" w:date="2026-02-02T02:07:00Z">
        <w:r>
          <w:rPr>
            <w:rFonts w:eastAsia="宋体" w:cs="Times New Roman"/>
            <w:b/>
            <w:bCs/>
          </w:rPr>
          <w:t>医疗健康保障场景：</w:t>
        </w:r>
      </w:ins>
      <w:ins w:id="83" w:author="胡航宾" w:date="2026-02-02T02:07:00Z">
        <w:r>
          <w:rPr>
            <w:rFonts w:eastAsia="宋体" w:cs="Times New Roman"/>
          </w:rPr>
          <w:t>针对老人“看不清药盒小字、认不明复杂说明”的误服风险。该场景面临的主要挑战在于传统手机APP操作路径过长（至少四步）、对焦拍摄困难且反馈滞后，导致老人无法在现实世界中实现即时、准确的信息获取。</w:t>
        </w:r>
      </w:ins>
    </w:p>
    <w:p w14:paraId="4226277D">
      <w:pPr>
        <w:pStyle w:val="3"/>
        <w:ind w:firstLine="0" w:firstLineChars="0"/>
        <w:rPr>
          <w:ins w:id="84" w:author="胡航宾" w:date="2026-02-02T02:07:00Z"/>
          <w:rFonts w:eastAsia="宋体" w:cs="Times New Roman"/>
        </w:rPr>
      </w:pPr>
    </w:p>
    <w:p w14:paraId="146010BA">
      <w:pPr>
        <w:pStyle w:val="3"/>
        <w:ind w:firstLine="482"/>
        <w:rPr>
          <w:ins w:id="85" w:author="胡航宾" w:date="2026-02-02T02:07:00Z"/>
          <w:rFonts w:eastAsia="宋体" w:cs="Times New Roman"/>
        </w:rPr>
      </w:pPr>
      <w:ins w:id="86" w:author="胡航宾" w:date="2026-02-02T02:07:00Z">
        <w:r>
          <w:rPr>
            <w:rFonts w:eastAsia="宋体" w:cs="Times New Roman"/>
            <w:b/>
            <w:bCs/>
          </w:rPr>
          <w:t>无障碍社交沟通场景：</w:t>
        </w:r>
      </w:ins>
      <w:ins w:id="87" w:author="胡航宾" w:date="2026-02-02T02:07:00Z">
        <w:r>
          <w:rPr>
            <w:rFonts w:eastAsia="宋体" w:cs="Times New Roman"/>
          </w:rPr>
          <w:t>针对“听不清叮嘱、跟不上语速”导致的沟通隔裂。技术挑战在于如何在不打断面对面视线连接的前提下，解决音频采集、降噪、语义纠错到实时渲染的全链路延迟问题，消除交流时差。</w:t>
        </w:r>
      </w:ins>
    </w:p>
    <w:p w14:paraId="20885B59">
      <w:pPr>
        <w:pStyle w:val="3"/>
        <w:ind w:firstLine="480"/>
        <w:rPr>
          <w:ins w:id="88" w:author="胡航宾" w:date="2026-02-02T02:07:00Z"/>
          <w:rFonts w:eastAsia="宋体" w:cs="Times New Roman"/>
        </w:rPr>
      </w:pPr>
      <w:ins w:id="89" w:author="胡航宾" w:date="2026-02-02T02:07:00Z">
        <w:r>
          <w:rPr>
            <w:rFonts w:eastAsia="宋体" w:cs="Times New Roman"/>
          </w:rPr>
          <w:t>系统通过解决“交互逻辑复杂、实时响应延迟</w:t>
        </w:r>
      </w:ins>
      <w:ins w:id="90" w:author="胡航宾" w:date="2026-02-02T02:07:00Z">
        <w:r>
          <w:rPr>
            <w:rFonts w:hint="eastAsia" w:eastAsia="宋体" w:cs="Times New Roman"/>
          </w:rPr>
          <w:t>、</w:t>
        </w:r>
      </w:ins>
      <w:ins w:id="91" w:author="胡航宾" w:date="2026-02-02T02:07:00Z">
        <w:r>
          <w:rPr>
            <w:rFonts w:eastAsia="宋体" w:cs="Times New Roman"/>
          </w:rPr>
          <w:t>信息获取断层”三大难题，</w:t>
        </w:r>
      </w:ins>
      <w:ins w:id="92" w:author="胡航宾" w:date="2026-02-02T02:07:00Z">
        <w:r>
          <w:rPr>
            <w:rFonts w:hint="eastAsia" w:eastAsia="宋体" w:cs="Times New Roman"/>
          </w:rPr>
          <w:t>显著改善老年人的生活质量</w:t>
        </w:r>
      </w:ins>
      <w:ins w:id="93" w:author="胡航宾" w:date="2026-02-02T02:07:00Z">
        <w:r>
          <w:rPr>
            <w:rFonts w:eastAsia="宋体" w:cs="Times New Roman"/>
          </w:rPr>
          <w:t>，显著降低长辈的学习成本与使用门槛，实现感官能力的本质增强。</w:t>
        </w:r>
      </w:ins>
    </w:p>
    <w:p w14:paraId="63392A0A">
      <w:pPr>
        <w:pStyle w:val="3"/>
        <w:ind w:firstLine="0" w:firstLineChars="0"/>
        <w:rPr>
          <w:rFonts w:eastAsia="宋体" w:cs="Times New Roman"/>
        </w:rPr>
      </w:pPr>
    </w:p>
    <w:p w14:paraId="094E87A0">
      <w:pPr>
        <w:pStyle w:val="3"/>
        <w:ind w:firstLine="0" w:firstLineChars="0"/>
        <w:jc w:val="center"/>
        <w:rPr>
          <w:rFonts w:hint="eastAsia" w:ascii="Times New Roman" w:hAnsi="Times New Roman" w:eastAsia="宋体" w:cs="Times New Roman"/>
          <w:szCs w:val="24"/>
        </w:rPr>
      </w:pPr>
      <w:r>
        <w:rPr>
          <w:rFonts w:ascii="Times New Roman" w:hAnsi="Times New Roman" w:eastAsia="宋体" w:cs="Times New Roman"/>
          <w:szCs w:val="24"/>
        </w:rPr>
        <w:drawing>
          <wp:inline distT="0" distB="0" distL="114300" distR="114300">
            <wp:extent cx="5272405" cy="2361565"/>
            <wp:effectExtent l="0" t="0" r="0" b="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17"/>
                    <a:srcRect t="14131"/>
                    <a:stretch>
                      <a:fillRect/>
                    </a:stretch>
                  </pic:blipFill>
                  <pic:spPr>
                    <a:xfrm>
                      <a:off x="0" y="0"/>
                      <a:ext cx="5272405" cy="2361565"/>
                    </a:xfrm>
                    <a:prstGeom prst="rect">
                      <a:avLst/>
                    </a:prstGeom>
                    <a:noFill/>
                    <a:ln w="9525">
                      <a:noFill/>
                    </a:ln>
                  </pic:spPr>
                </pic:pic>
              </a:graphicData>
            </a:graphic>
          </wp:inline>
        </w:drawing>
      </w:r>
    </w:p>
    <w:p w14:paraId="1172DC8C">
      <w:pPr>
        <w:pStyle w:val="14"/>
        <w:jc w:val="center"/>
        <w:rPr>
          <w:rFonts w:hint="eastAsia" w:ascii="Times New Roman" w:hAnsi="Times New Roman" w:eastAsia="宋体" w:cs="Times New Roman"/>
          <w:sz w:val="24"/>
          <w:szCs w:val="24"/>
        </w:rPr>
      </w:pPr>
      <w:r>
        <w:rPr>
          <w:rFonts w:ascii="Times New Roman" w:hAnsi="Times New Roman" w:eastAsia="宋体" w:cs="Times New Roman"/>
        </w:rPr>
        <w:t xml:space="preserve">图 </w:t>
      </w:r>
      <w:r>
        <w:rPr>
          <w:rFonts w:ascii="Times New Roman" w:hAnsi="Times New Roman" w:eastAsia="宋体" w:cs="Times New Roman"/>
        </w:rPr>
        <w:fldChar w:fldCharType="begin"/>
      </w:r>
      <w:r>
        <w:rPr>
          <w:rFonts w:ascii="Times New Roman" w:hAnsi="Times New Roman" w:eastAsia="宋体" w:cs="Times New Roman"/>
        </w:rPr>
        <w:instrText xml:space="preserve"> SEQ 图 \* ARABIC </w:instrText>
      </w:r>
      <w:r>
        <w:rPr>
          <w:rFonts w:ascii="Times New Roman" w:hAnsi="Times New Roman" w:eastAsia="宋体" w:cs="Times New Roman"/>
        </w:rPr>
        <w:fldChar w:fldCharType="separate"/>
      </w:r>
      <w:r>
        <w:rPr>
          <w:rFonts w:ascii="Times New Roman" w:hAnsi="Times New Roman" w:eastAsia="宋体" w:cs="Times New Roman"/>
        </w:rPr>
        <w:t>1</w:t>
      </w:r>
      <w:r>
        <w:rPr>
          <w:rFonts w:ascii="Times New Roman" w:hAnsi="Times New Roman" w:eastAsia="宋体" w:cs="Times New Roman"/>
        </w:rPr>
        <w:fldChar w:fldCharType="end"/>
      </w:r>
      <w:r>
        <w:rPr>
          <w:rFonts w:hint="eastAsia" w:ascii="Times New Roman" w:hAnsi="Times New Roman" w:eastAsia="宋体" w:cs="Times New Roman"/>
        </w:rPr>
        <w:t xml:space="preserve"> 2017-2025年60岁及以上人口数量占比图</w:t>
      </w:r>
    </w:p>
    <w:p w14:paraId="26ACD8E8">
      <w:pPr>
        <w:pStyle w:val="3"/>
        <w:ind w:firstLine="482"/>
        <w:rPr>
          <w:rFonts w:eastAsia="宋体" w:cs="Times New Roman"/>
          <w:b/>
          <w:bCs/>
        </w:rPr>
      </w:pPr>
    </w:p>
    <w:p w14:paraId="793130D5">
      <w:pPr>
        <w:pStyle w:val="5"/>
        <w:numPr>
          <w:ilvl w:val="2"/>
          <w:numId w:val="0"/>
        </w:numPr>
        <w:rPr>
          <w:rFonts w:eastAsia="宋体" w:cs="Times New Roman"/>
        </w:rPr>
      </w:pPr>
      <w:bookmarkStart w:id="11" w:name="_Toc29325"/>
      <w:r>
        <w:rPr>
          <w:rFonts w:hint="eastAsia" w:eastAsia="宋体" w:cs="Times New Roman"/>
          <w:bCs w:val="0"/>
          <w:color w:val="000000"/>
        </w:rPr>
        <w:t>1.1.3</w:t>
      </w:r>
      <w:r>
        <w:rPr>
          <w:rFonts w:hint="eastAsia" w:eastAsia="宋体" w:cs="Times New Roman"/>
        </w:rPr>
        <w:t>需求与竞品分析</w:t>
      </w:r>
      <w:bookmarkEnd w:id="11"/>
    </w:p>
    <w:p w14:paraId="11FACCBD">
      <w:pPr>
        <w:pStyle w:val="3"/>
        <w:ind w:firstLine="480"/>
        <w:rPr>
          <w:rFonts w:eastAsia="宋体" w:cs="Times New Roman"/>
        </w:rPr>
      </w:pPr>
      <w:r>
        <w:rPr>
          <w:rFonts w:hint="eastAsia" w:eastAsia="宋体" w:cs="Times New Roman"/>
        </w:rPr>
        <w:t>从需求层面看，用户调研与场景分析表明，真实环境下的信息获取效率与准确性是用户最为核心、最具刚性约束的需求之一，尤其在医疗健康相关场景中，用户对识别错误、信息缺失或理解偏差的容忍度极低，任何不确定性都可能直接带来安全风险。同时，随着使用场景从“静态查询”向“动态环境”转变，单一模态的交互方式逐渐暴露出局限性：仅依赖视觉容易受光照和视力条件影响，仅依赖语音又难以准确理解环境要素。因此，能够融合语音、视觉与场景理解能力的多模态交互，正在从附加体验转变为用户的现实期待。</w:t>
      </w:r>
    </w:p>
    <w:p w14:paraId="3920C89B">
      <w:pPr>
        <w:pStyle w:val="3"/>
        <w:ind w:firstLine="480"/>
        <w:rPr>
          <w:rFonts w:eastAsia="宋体" w:cs="Times New Roman"/>
        </w:rPr>
      </w:pPr>
      <w:r>
        <w:rPr>
          <w:rFonts w:hint="eastAsia" w:eastAsia="宋体" w:cs="Times New Roman"/>
        </w:rPr>
        <w:t>当前市场上已存在若干具有代表性的相关产品，但整体仍呈现“能力分散、场景割裂”的特征。</w:t>
      </w:r>
      <w:r>
        <w:rPr>
          <w:rFonts w:eastAsia="宋体" w:cs="Times New Roman"/>
        </w:rPr>
        <w:commentReference w:id="18"/>
      </w:r>
    </w:p>
    <w:p w14:paraId="37DC2E10">
      <w:pPr>
        <w:pStyle w:val="3"/>
        <w:ind w:firstLine="480"/>
        <w:rPr>
          <w:rFonts w:eastAsia="宋体" w:cs="Times New Roman"/>
        </w:rPr>
      </w:pPr>
    </w:p>
    <w:p w14:paraId="747093D7">
      <w:pPr>
        <w:pStyle w:val="3"/>
        <w:ind w:firstLine="480"/>
        <w:rPr>
          <w:rFonts w:eastAsia="宋体" w:cs="Times New Roman"/>
        </w:rPr>
      </w:pPr>
    </w:p>
    <w:p w14:paraId="337F1624">
      <w:pPr>
        <w:pStyle w:val="3"/>
        <w:ind w:firstLine="480"/>
        <w:rPr>
          <w:rFonts w:eastAsia="宋体" w:cs="Times New Roman"/>
        </w:rPr>
      </w:pPr>
    </w:p>
    <w:p w14:paraId="6C1DB19A">
      <w:pPr>
        <w:pStyle w:val="3"/>
        <w:ind w:firstLine="480"/>
        <w:rPr>
          <w:rFonts w:eastAsia="宋体" w:cs="Times New Roman"/>
        </w:rPr>
      </w:pPr>
    </w:p>
    <w:p w14:paraId="6D6764E2">
      <w:pPr>
        <w:pStyle w:val="3"/>
        <w:ind w:firstLine="0" w:firstLineChars="0"/>
        <w:rPr>
          <w:rFonts w:eastAsia="宋体" w:cs="Times New Roman"/>
        </w:rPr>
      </w:pPr>
    </w:p>
    <w:tbl>
      <w:tblPr>
        <w:tblStyle w:val="38"/>
        <w:tblpPr w:leftFromText="180" w:rightFromText="180" w:vertAnchor="text" w:tblpXSpec="center" w:tblpY="1"/>
        <w:tblOverlap w:val="never"/>
        <w:tblW w:w="9297" w:type="dxa"/>
        <w:tblCellSpacing w:w="15" w:type="dxa"/>
        <w:tblInd w:w="0" w:type="dxa"/>
        <w:tblLayout w:type="autofit"/>
        <w:tblCellMar>
          <w:top w:w="15" w:type="dxa"/>
          <w:left w:w="15" w:type="dxa"/>
          <w:bottom w:w="15" w:type="dxa"/>
          <w:right w:w="15" w:type="dxa"/>
        </w:tblCellMar>
      </w:tblPr>
      <w:tblGrid>
        <w:gridCol w:w="1558"/>
        <w:gridCol w:w="1687"/>
        <w:gridCol w:w="2139"/>
        <w:gridCol w:w="1831"/>
        <w:gridCol w:w="2082"/>
      </w:tblGrid>
      <w:tr w14:paraId="79A0F58F">
        <w:tblPrEx>
          <w:tblCellMar>
            <w:top w:w="15" w:type="dxa"/>
            <w:left w:w="15" w:type="dxa"/>
            <w:bottom w:w="15" w:type="dxa"/>
            <w:right w:w="15" w:type="dxa"/>
          </w:tblCellMar>
        </w:tblPrEx>
        <w:trPr>
          <w:trHeight w:val="473" w:hRule="atLeast"/>
          <w:tblHeader/>
          <w:tblCellSpacing w:w="15" w:type="dxa"/>
        </w:trPr>
        <w:tc>
          <w:tcPr>
            <w:tcW w:w="1513" w:type="dxa"/>
            <w:tcBorders>
              <w:top w:val="single" w:color="4F81BD" w:themeColor="accent1" w:sz="6" w:space="0"/>
              <w:left w:val="single" w:color="4F81BD" w:themeColor="accent1" w:sz="6" w:space="0"/>
              <w:bottom w:val="single" w:color="4F81BD" w:themeColor="accent1" w:sz="6" w:space="0"/>
              <w:right w:val="single" w:color="B8CCE4" w:themeColor="accent1" w:themeTint="66" w:sz="6" w:space="0"/>
            </w:tcBorders>
            <w:shd w:val="clear" w:color="auto" w:fill="4F81BD" w:themeFill="accent1"/>
            <w:vAlign w:val="center"/>
          </w:tcPr>
          <w:p w14:paraId="10CA9DEA">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产品/方案</w:t>
            </w:r>
          </w:p>
        </w:tc>
        <w:tc>
          <w:tcPr>
            <w:tcW w:w="1657"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7C8B7430">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核心能力</w:t>
            </w:r>
          </w:p>
        </w:tc>
        <w:tc>
          <w:tcPr>
            <w:tcW w:w="2109"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6E75290F">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主要优势</w:t>
            </w:r>
          </w:p>
        </w:tc>
        <w:tc>
          <w:tcPr>
            <w:tcW w:w="1801"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168FE779">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主要局限</w:t>
            </w:r>
          </w:p>
        </w:tc>
        <w:tc>
          <w:tcPr>
            <w:tcW w:w="2037" w:type="dxa"/>
            <w:tcBorders>
              <w:top w:val="single" w:color="4F81BD" w:themeColor="accent1" w:sz="6" w:space="0"/>
              <w:left w:val="single" w:color="B8CCE4" w:themeColor="accent1" w:themeTint="66" w:sz="6" w:space="0"/>
              <w:bottom w:val="single" w:color="4F81BD" w:themeColor="accent1" w:sz="6" w:space="0"/>
              <w:right w:val="single" w:color="4F81BD" w:themeColor="accent1" w:sz="6" w:space="0"/>
            </w:tcBorders>
            <w:shd w:val="clear" w:color="auto" w:fill="4F81BD" w:themeFill="accent1"/>
            <w:vAlign w:val="center"/>
          </w:tcPr>
          <w:p w14:paraId="61FAD473">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与</w:t>
            </w:r>
            <w:r>
              <w:rPr>
                <w:rFonts w:hint="eastAsia" w:ascii="Times New Roman" w:hAnsi="Times New Roman" w:eastAsia="宋体" w:cs="Times New Roman"/>
                <w:b/>
                <w:bCs/>
                <w:color w:val="FFFFFF"/>
                <w:kern w:val="0"/>
                <w:sz w:val="24"/>
                <w:szCs w:val="24"/>
                <w:lang w:bidi="ar"/>
              </w:rPr>
              <w:t>雷音视界</w:t>
            </w:r>
            <w:r>
              <w:rPr>
                <w:rFonts w:ascii="Times New Roman" w:hAnsi="Times New Roman" w:eastAsia="宋体" w:cs="Times New Roman"/>
                <w:b/>
                <w:bCs/>
                <w:color w:val="FFFFFF"/>
                <w:kern w:val="0"/>
                <w:sz w:val="24"/>
                <w:szCs w:val="24"/>
                <w:lang w:bidi="ar"/>
              </w:rPr>
              <w:t>对比</w:t>
            </w:r>
          </w:p>
        </w:tc>
      </w:tr>
      <w:tr w14:paraId="66FAB3EA">
        <w:tblPrEx>
          <w:tblCellMar>
            <w:top w:w="15" w:type="dxa"/>
            <w:left w:w="15" w:type="dxa"/>
            <w:bottom w:w="15" w:type="dxa"/>
            <w:right w:w="15" w:type="dxa"/>
          </w:tblCellMar>
        </w:tblPrEx>
        <w:trPr>
          <w:trHeight w:val="1555" w:hRule="atLeast"/>
          <w:tblCellSpacing w:w="15" w:type="dxa"/>
        </w:trPr>
        <w:tc>
          <w:tcPr>
            <w:tcW w:w="1513" w:type="dxa"/>
            <w:tcBorders>
              <w:top w:val="single" w:color="4F81BD" w:themeColor="accent1" w:sz="6" w:space="0"/>
              <w:left w:val="single" w:color="4F81BD" w:themeColor="accent1" w:sz="6" w:space="0"/>
              <w:bottom w:val="single" w:color="B8CCE4" w:themeColor="accent1" w:themeTint="66" w:sz="6" w:space="0"/>
              <w:right w:val="single" w:color="B8CCE4" w:themeColor="accent1" w:themeTint="66" w:sz="6" w:space="0"/>
            </w:tcBorders>
            <w:shd w:val="clear" w:color="auto" w:fill="FFFFFF"/>
            <w:vAlign w:val="center"/>
          </w:tcPr>
          <w:p w14:paraId="6F721CB1">
            <w:pPr>
              <w:widowControl/>
              <w:snapToGrid w:val="0"/>
              <w:jc w:val="left"/>
              <w:rPr>
                <w:rFonts w:ascii="Times New Roman" w:eastAsia="宋体" w:cs="Times New Roman"/>
                <w:color w:val="000000"/>
                <w:sz w:val="22"/>
                <w:szCs w:val="20"/>
              </w:rPr>
            </w:pPr>
            <w:r>
              <w:rPr>
                <w:rStyle w:val="60"/>
                <w:rFonts w:ascii="Times New Roman" w:hAnsi="Times New Roman" w:eastAsia="宋体" w:cs="Times New Roman"/>
                <w:b w:val="0"/>
                <w:color w:val="000000"/>
                <w:kern w:val="0"/>
                <w:sz w:val="22"/>
                <w:szCs w:val="22"/>
                <w:lang w:bidi="ar"/>
              </w:rPr>
              <w:t>Google Lens</w:t>
            </w:r>
          </w:p>
        </w:tc>
        <w:tc>
          <w:tcPr>
            <w:tcW w:w="1657"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1A525B77">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图像识别、视觉搜索</w:t>
            </w:r>
          </w:p>
        </w:tc>
        <w:tc>
          <w:tcPr>
            <w:tcW w:w="2109"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21152AB0">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图像识别准确率</w:t>
            </w:r>
            <w:r>
              <w:rPr>
                <w:rFonts w:hint="eastAsia" w:ascii="Times New Roman" w:hAnsi="Times New Roman" w:eastAsia="宋体" w:cs="Times New Roman"/>
                <w:color w:val="000000"/>
                <w:kern w:val="0"/>
                <w:sz w:val="22"/>
                <w:szCs w:val="22"/>
                <w:lang w:bidi="ar"/>
              </w:rPr>
              <w:t>高，</w:t>
            </w:r>
            <w:r>
              <w:rPr>
                <w:rFonts w:ascii="Times New Roman" w:hAnsi="Times New Roman" w:eastAsia="宋体" w:cs="Times New Roman"/>
                <w:color w:val="000000"/>
                <w:kern w:val="0"/>
                <w:sz w:val="22"/>
                <w:szCs w:val="22"/>
                <w:lang w:bidi="ar"/>
              </w:rPr>
              <w:t>与搜索引擎深度整合</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覆盖物体、文字、场景等多种视觉内容</w:t>
            </w:r>
          </w:p>
        </w:tc>
        <w:tc>
          <w:tcPr>
            <w:tcW w:w="1801"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2810D174">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高度依赖视觉输入</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语音交互和无障碍支持较弱</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缺乏对连续真实场景的交互优化</w:t>
            </w:r>
          </w:p>
        </w:tc>
        <w:tc>
          <w:tcPr>
            <w:tcW w:w="2037" w:type="dxa"/>
            <w:tcBorders>
              <w:top w:val="single" w:color="4F81BD" w:themeColor="accent1" w:sz="6" w:space="0"/>
              <w:left w:val="single" w:color="B8CCE4" w:themeColor="accent1" w:themeTint="66" w:sz="6" w:space="0"/>
              <w:bottom w:val="single" w:color="B8CCE4" w:themeColor="accent1" w:themeTint="66" w:sz="6" w:space="0"/>
              <w:right w:val="single" w:color="4F81BD" w:themeColor="accent1" w:sz="6" w:space="0"/>
            </w:tcBorders>
            <w:shd w:val="clear" w:color="auto" w:fill="FFFFFF"/>
            <w:vAlign w:val="center"/>
          </w:tcPr>
          <w:p w14:paraId="09D77DF9">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本项目在保留视觉识别能力的基础上，引入语音与场景理解，适配视障/老年用户，交互更自然</w:t>
            </w:r>
          </w:p>
        </w:tc>
      </w:tr>
      <w:tr w14:paraId="7FA6CF41">
        <w:tblPrEx>
          <w:tblCellMar>
            <w:top w:w="15" w:type="dxa"/>
            <w:left w:w="15" w:type="dxa"/>
            <w:bottom w:w="15" w:type="dxa"/>
            <w:right w:w="15" w:type="dxa"/>
          </w:tblCellMar>
        </w:tblPrEx>
        <w:trPr>
          <w:trHeight w:val="1278" w:hRule="atLeast"/>
          <w:tblCellSpacing w:w="15" w:type="dxa"/>
        </w:trPr>
        <w:tc>
          <w:tcPr>
            <w:tcW w:w="1513" w:type="dxa"/>
            <w:tcBorders>
              <w:top w:val="single" w:color="B8CCE4" w:themeColor="accent1" w:themeTint="66" w:sz="6" w:space="0"/>
              <w:left w:val="single" w:color="4F81BD" w:themeColor="accent1"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12614008">
            <w:pPr>
              <w:widowControl/>
              <w:snapToGrid w:val="0"/>
              <w:jc w:val="left"/>
              <w:rPr>
                <w:rFonts w:ascii="Times New Roman" w:eastAsia="宋体" w:cs="Times New Roman"/>
                <w:color w:val="000000"/>
                <w:sz w:val="22"/>
                <w:szCs w:val="20"/>
              </w:rPr>
            </w:pPr>
            <w:r>
              <w:rPr>
                <w:rStyle w:val="60"/>
                <w:rFonts w:ascii="Times New Roman" w:hAnsi="Times New Roman" w:eastAsia="宋体" w:cs="Times New Roman"/>
                <w:b w:val="0"/>
                <w:color w:val="000000"/>
                <w:kern w:val="0"/>
                <w:sz w:val="22"/>
                <w:szCs w:val="22"/>
                <w:lang w:bidi="ar"/>
              </w:rPr>
              <w:t>Microsoft Seeing AI</w:t>
            </w:r>
          </w:p>
        </w:tc>
        <w:tc>
          <w:tcPr>
            <w:tcW w:w="1657"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545B0083">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无障碍视觉感知、语音播报</w:t>
            </w:r>
          </w:p>
        </w:tc>
        <w:tc>
          <w:tcPr>
            <w:tcW w:w="2109"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78A187D9">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面向视障人群优化</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文字朗读、场景描述体验成熟</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无障碍友好度高</w:t>
            </w:r>
          </w:p>
        </w:tc>
        <w:tc>
          <w:tcPr>
            <w:tcW w:w="1801"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12792763">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功能相对单一</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实时信息与垂直场景支持不足</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扩展性有限</w:t>
            </w:r>
          </w:p>
        </w:tc>
        <w:tc>
          <w:tcPr>
            <w:tcW w:w="2037" w:type="dxa"/>
            <w:tcBorders>
              <w:top w:val="single" w:color="B8CCE4" w:themeColor="accent1" w:themeTint="66" w:sz="6" w:space="0"/>
              <w:left w:val="single" w:color="B8CCE4" w:themeColor="accent1" w:themeTint="66" w:sz="6" w:space="0"/>
              <w:bottom w:val="single" w:color="B8CCE4" w:themeColor="accent1" w:themeTint="66" w:sz="6" w:space="0"/>
              <w:right w:val="single" w:color="4F81BD" w:themeColor="accent1" w:sz="6" w:space="0"/>
            </w:tcBorders>
            <w:shd w:val="clear" w:color="auto" w:fill="EDF2F8" w:themeFill="accent1" w:themeFillTint="19"/>
            <w:vAlign w:val="center"/>
          </w:tcPr>
          <w:p w14:paraId="6A538661">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本项目在无障碍基础上拓展医疗与生活场景，信息更全面，应用范围更广</w:t>
            </w:r>
          </w:p>
        </w:tc>
      </w:tr>
      <w:tr w14:paraId="2CDAAEF1">
        <w:tblPrEx>
          <w:tblCellMar>
            <w:top w:w="15" w:type="dxa"/>
            <w:left w:w="15" w:type="dxa"/>
            <w:bottom w:w="15" w:type="dxa"/>
            <w:right w:w="15" w:type="dxa"/>
          </w:tblCellMar>
        </w:tblPrEx>
        <w:trPr>
          <w:trHeight w:val="1390" w:hRule="atLeast"/>
          <w:tblCellSpacing w:w="15" w:type="dxa"/>
        </w:trPr>
        <w:tc>
          <w:tcPr>
            <w:tcW w:w="1513" w:type="dxa"/>
            <w:tcBorders>
              <w:top w:val="single" w:color="B8CCE4" w:themeColor="accent1" w:themeTint="66" w:sz="6" w:space="0"/>
              <w:left w:val="single" w:color="4F81BD" w:themeColor="accent1" w:sz="6" w:space="0"/>
              <w:bottom w:val="single" w:color="B8CCE4" w:themeColor="accent1" w:themeTint="66" w:sz="6" w:space="0"/>
              <w:right w:val="single" w:color="B8CCE4" w:themeColor="accent1" w:themeTint="66" w:sz="6" w:space="0"/>
            </w:tcBorders>
            <w:shd w:val="clear" w:color="auto" w:fill="FFFFFF"/>
            <w:vAlign w:val="center"/>
          </w:tcPr>
          <w:p w14:paraId="67A38219">
            <w:pPr>
              <w:widowControl/>
              <w:snapToGrid w:val="0"/>
              <w:jc w:val="left"/>
              <w:rPr>
                <w:rFonts w:ascii="Times New Roman" w:eastAsia="宋体" w:cs="Times New Roman"/>
                <w:color w:val="000000"/>
                <w:sz w:val="22"/>
                <w:szCs w:val="20"/>
              </w:rPr>
            </w:pPr>
            <w:r>
              <w:rPr>
                <w:rStyle w:val="60"/>
                <w:rFonts w:ascii="Times New Roman" w:hAnsi="Times New Roman" w:eastAsia="宋体" w:cs="Times New Roman"/>
                <w:b w:val="0"/>
                <w:color w:val="000000"/>
                <w:kern w:val="0"/>
                <w:sz w:val="22"/>
                <w:szCs w:val="22"/>
                <w:lang w:bidi="ar"/>
              </w:rPr>
              <w:t>语音助手类产品</w:t>
            </w:r>
            <w:r>
              <w:rPr>
                <w:rFonts w:ascii="Times New Roman" w:hAnsi="Times New Roman" w:eastAsia="宋体" w:cs="Times New Roman"/>
                <w:color w:val="000000"/>
                <w:kern w:val="0"/>
                <w:sz w:val="22"/>
                <w:szCs w:val="22"/>
                <w:lang w:bidi="ar"/>
              </w:rPr>
              <w:t>（小爱同学、天猫精灵）</w:t>
            </w:r>
          </w:p>
        </w:tc>
        <w:tc>
          <w:tcPr>
            <w:tcW w:w="1657"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6D57BFB3">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语音交互、信息查询</w:t>
            </w:r>
          </w:p>
        </w:tc>
        <w:tc>
          <w:tcPr>
            <w:tcW w:w="2109"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7D7C465E">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语音识别成熟</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用户基础广</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使用门槛低</w:t>
            </w:r>
          </w:p>
        </w:tc>
        <w:tc>
          <w:tcPr>
            <w:tcW w:w="1801"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36844EC8">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缺乏视觉与环境理解能力；不支持AR场景；难以应对复杂真实环境</w:t>
            </w:r>
          </w:p>
        </w:tc>
        <w:tc>
          <w:tcPr>
            <w:tcW w:w="2037" w:type="dxa"/>
            <w:tcBorders>
              <w:top w:val="single" w:color="B8CCE4" w:themeColor="accent1" w:themeTint="66" w:sz="6" w:space="0"/>
              <w:left w:val="single" w:color="B8CCE4" w:themeColor="accent1" w:themeTint="66" w:sz="6" w:space="0"/>
              <w:bottom w:val="single" w:color="B8CCE4" w:themeColor="accent1" w:themeTint="66" w:sz="6" w:space="0"/>
              <w:right w:val="single" w:color="4F81BD" w:themeColor="accent1" w:sz="6" w:space="0"/>
            </w:tcBorders>
            <w:shd w:val="clear" w:color="auto" w:fill="FFFFFF"/>
            <w:vAlign w:val="center"/>
          </w:tcPr>
          <w:p w14:paraId="0F086C2B">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本项目融合视觉与语音，实现“看+听+理解”的多模态协同，适合真实场景使用</w:t>
            </w:r>
          </w:p>
        </w:tc>
      </w:tr>
      <w:tr w14:paraId="381CC61D">
        <w:tblPrEx>
          <w:tblCellMar>
            <w:top w:w="15" w:type="dxa"/>
            <w:left w:w="15" w:type="dxa"/>
            <w:bottom w:w="15" w:type="dxa"/>
            <w:right w:w="15" w:type="dxa"/>
          </w:tblCellMar>
        </w:tblPrEx>
        <w:trPr>
          <w:trHeight w:val="1306" w:hRule="atLeast"/>
          <w:tblCellSpacing w:w="15" w:type="dxa"/>
        </w:trPr>
        <w:tc>
          <w:tcPr>
            <w:tcW w:w="1513" w:type="dxa"/>
            <w:tcBorders>
              <w:top w:val="single" w:color="B8CCE4" w:themeColor="accent1" w:themeTint="66" w:sz="6" w:space="0"/>
              <w:left w:val="single" w:color="4F81BD" w:themeColor="accent1" w:sz="6" w:space="0"/>
              <w:bottom w:val="single" w:color="4F81BD" w:themeColor="accent1" w:sz="6" w:space="0"/>
              <w:right w:val="single" w:color="B8CCE4" w:themeColor="accent1" w:themeTint="66" w:sz="6" w:space="0"/>
            </w:tcBorders>
            <w:shd w:val="clear" w:color="auto" w:fill="EDF2F8" w:themeFill="accent1" w:themeFillTint="19"/>
            <w:vAlign w:val="center"/>
          </w:tcPr>
          <w:p w14:paraId="3E326674">
            <w:pPr>
              <w:widowControl/>
              <w:snapToGrid w:val="0"/>
              <w:jc w:val="left"/>
              <w:rPr>
                <w:rFonts w:ascii="Times New Roman" w:eastAsia="宋体" w:cs="Times New Roman"/>
                <w:color w:val="000000"/>
                <w:sz w:val="22"/>
                <w:szCs w:val="20"/>
              </w:rPr>
            </w:pPr>
            <w:r>
              <w:rPr>
                <w:rStyle w:val="60"/>
                <w:rFonts w:ascii="Times New Roman" w:hAnsi="Times New Roman" w:eastAsia="宋体" w:cs="Times New Roman"/>
                <w:b w:val="0"/>
                <w:color w:val="000000"/>
                <w:kern w:val="0"/>
                <w:sz w:val="22"/>
                <w:szCs w:val="22"/>
                <w:lang w:bidi="ar"/>
              </w:rPr>
              <w:t>本项目：雷音视界</w:t>
            </w:r>
          </w:p>
        </w:tc>
        <w:tc>
          <w:tcPr>
            <w:tcW w:w="1657"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4CDB0099">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多模态感知、AR交互、工具调用</w:t>
            </w:r>
          </w:p>
        </w:tc>
        <w:tc>
          <w:tcPr>
            <w:tcW w:w="2109"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7DD205BD">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语音+视觉+场景理解深度融合</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面向医疗与生活高风险场景</w:t>
            </w:r>
            <w:r>
              <w:rPr>
                <w:rFonts w:hint="eastAsia" w:ascii="Times New Roman" w:hAnsi="Times New Roman" w:eastAsia="宋体" w:cs="Times New Roman"/>
                <w:color w:val="000000"/>
                <w:kern w:val="0"/>
                <w:sz w:val="22"/>
                <w:szCs w:val="22"/>
                <w:lang w:bidi="ar"/>
              </w:rPr>
              <w:t>，</w:t>
            </w:r>
            <w:r>
              <w:rPr>
                <w:rFonts w:ascii="Times New Roman" w:hAnsi="Times New Roman" w:eastAsia="宋体" w:cs="Times New Roman"/>
                <w:color w:val="000000"/>
                <w:kern w:val="0"/>
                <w:sz w:val="22"/>
                <w:szCs w:val="22"/>
                <w:lang w:bidi="ar"/>
              </w:rPr>
              <w:t>无障碍与效率并重</w:t>
            </w:r>
          </w:p>
        </w:tc>
        <w:tc>
          <w:tcPr>
            <w:tcW w:w="1801"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59FB221D">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仍处于持续优化与场景拓展阶段</w:t>
            </w:r>
          </w:p>
        </w:tc>
        <w:tc>
          <w:tcPr>
            <w:tcW w:w="2037" w:type="dxa"/>
            <w:tcBorders>
              <w:top w:val="single" w:color="B8CCE4" w:themeColor="accent1" w:themeTint="66" w:sz="6" w:space="0"/>
              <w:left w:val="single" w:color="B8CCE4" w:themeColor="accent1" w:themeTint="66" w:sz="6" w:space="0"/>
              <w:bottom w:val="single" w:color="4F81BD" w:themeColor="accent1" w:sz="6" w:space="0"/>
              <w:right w:val="single" w:color="4F81BD" w:themeColor="accent1" w:sz="6" w:space="0"/>
            </w:tcBorders>
            <w:shd w:val="clear" w:color="auto" w:fill="EDF2F8" w:themeFill="accent1" w:themeFillTint="19"/>
            <w:vAlign w:val="center"/>
          </w:tcPr>
          <w:p w14:paraId="15062DDE">
            <w:pPr>
              <w:widowControl/>
              <w:snapToGrid w:val="0"/>
              <w:jc w:val="left"/>
              <w:rPr>
                <w:rFonts w:ascii="Times New Roman" w:eastAsia="宋体" w:cs="Times New Roman"/>
                <w:color w:val="000000"/>
                <w:sz w:val="22"/>
                <w:szCs w:val="20"/>
              </w:rPr>
            </w:pPr>
            <w:r>
              <w:rPr>
                <w:rFonts w:ascii="Times New Roman" w:hAnsi="Times New Roman" w:eastAsia="宋体" w:cs="Times New Roman"/>
                <w:color w:val="000000"/>
                <w:kern w:val="0"/>
                <w:sz w:val="22"/>
                <w:szCs w:val="22"/>
                <w:lang w:bidi="ar"/>
              </w:rPr>
              <w:t>在准确性、交互自然性和垂直场景适配方面形成明显差异化优势</w:t>
            </w:r>
          </w:p>
        </w:tc>
      </w:tr>
    </w:tbl>
    <w:p w14:paraId="0EE929F8">
      <w:pPr>
        <w:pStyle w:val="3"/>
        <w:ind w:firstLine="480"/>
        <w:rPr>
          <w:rFonts w:eastAsia="宋体" w:cs="Times New Roman"/>
        </w:rPr>
      </w:pPr>
    </w:p>
    <w:tbl>
      <w:tblPr>
        <w:tblStyle w:val="38"/>
        <w:tblpPr w:leftFromText="180" w:rightFromText="180" w:vertAnchor="text" w:tblpXSpec="center" w:tblpY="1"/>
        <w:tblOverlap w:val="never"/>
        <w:tblW w:w="9297" w:type="dxa"/>
        <w:tblCellSpacing w:w="15" w:type="dxa"/>
        <w:tblInd w:w="0" w:type="dxa"/>
        <w:tblLayout w:type="autofit"/>
        <w:tblCellMar>
          <w:top w:w="15" w:type="dxa"/>
          <w:left w:w="15" w:type="dxa"/>
          <w:bottom w:w="15" w:type="dxa"/>
          <w:right w:w="15" w:type="dxa"/>
        </w:tblCellMar>
      </w:tblPr>
      <w:tblGrid>
        <w:gridCol w:w="1558"/>
        <w:gridCol w:w="1687"/>
        <w:gridCol w:w="2139"/>
        <w:gridCol w:w="1831"/>
        <w:gridCol w:w="2082"/>
      </w:tblGrid>
      <w:tr w14:paraId="189FE5BE">
        <w:tblPrEx>
          <w:tblCellMar>
            <w:top w:w="15" w:type="dxa"/>
            <w:left w:w="15" w:type="dxa"/>
            <w:bottom w:w="15" w:type="dxa"/>
            <w:right w:w="15" w:type="dxa"/>
          </w:tblCellMar>
        </w:tblPrEx>
        <w:trPr>
          <w:trHeight w:val="473" w:hRule="atLeast"/>
          <w:tblHeader/>
          <w:tblCellSpacing w:w="15" w:type="dxa"/>
          <w:ins w:id="94" w:author="胡航宾" w:date="2026-02-02T02:15:00Z"/>
        </w:trPr>
        <w:tc>
          <w:tcPr>
            <w:tcW w:w="1513" w:type="dxa"/>
            <w:tcBorders>
              <w:top w:val="single" w:color="4F81BD" w:themeColor="accent1" w:sz="6" w:space="0"/>
              <w:left w:val="single" w:color="4F81BD" w:themeColor="accent1" w:sz="6" w:space="0"/>
              <w:bottom w:val="single" w:color="4F81BD" w:themeColor="accent1" w:sz="6" w:space="0"/>
              <w:right w:val="single" w:color="B8CCE4" w:themeColor="accent1" w:themeTint="66" w:sz="6" w:space="0"/>
            </w:tcBorders>
            <w:shd w:val="clear" w:color="auto" w:fill="4F81BD" w:themeFill="accent1"/>
            <w:vAlign w:val="center"/>
          </w:tcPr>
          <w:p w14:paraId="7BA42171">
            <w:pPr>
              <w:widowControl/>
              <w:snapToGrid w:val="0"/>
              <w:jc w:val="center"/>
              <w:rPr>
                <w:ins w:id="95" w:author="胡航宾" w:date="2026-02-02T02:15:00Z"/>
                <w:rFonts w:ascii="Times New Roman" w:hAnsi="Times New Roman" w:eastAsia="宋体" w:cs="Times New Roman"/>
                <w:b/>
                <w:bCs/>
                <w:color w:val="FFFFFF"/>
                <w:sz w:val="24"/>
              </w:rPr>
            </w:pPr>
            <w:ins w:id="96" w:author="胡航宾" w:date="2026-02-02T02:15:00Z">
              <w:r>
                <w:rPr>
                  <w:rFonts w:ascii="Times New Roman" w:hAnsi="Times New Roman" w:eastAsia="宋体" w:cs="Times New Roman"/>
                  <w:b/>
                  <w:bCs/>
                  <w:color w:val="FFFFFF"/>
                  <w:kern w:val="0"/>
                  <w:sz w:val="24"/>
                  <w:szCs w:val="24"/>
                  <w:lang w:bidi="ar"/>
                </w:rPr>
                <w:t>产品/方案</w:t>
              </w:r>
            </w:ins>
          </w:p>
        </w:tc>
        <w:tc>
          <w:tcPr>
            <w:tcW w:w="1657"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7201C8C0">
            <w:pPr>
              <w:widowControl/>
              <w:snapToGrid w:val="0"/>
              <w:jc w:val="center"/>
              <w:rPr>
                <w:ins w:id="97" w:author="胡航宾" w:date="2026-02-02T02:15:00Z"/>
                <w:rFonts w:ascii="Times New Roman" w:hAnsi="Times New Roman" w:eastAsia="宋体" w:cs="Times New Roman"/>
                <w:b/>
                <w:bCs/>
                <w:color w:val="FFFFFF"/>
                <w:sz w:val="24"/>
              </w:rPr>
            </w:pPr>
            <w:ins w:id="98" w:author="胡航宾" w:date="2026-02-02T02:15:00Z">
              <w:r>
                <w:rPr>
                  <w:rFonts w:ascii="Times New Roman" w:hAnsi="Times New Roman" w:eastAsia="宋体" w:cs="Times New Roman"/>
                  <w:b/>
                  <w:bCs/>
                  <w:color w:val="FFFFFF"/>
                  <w:sz w:val="24"/>
                </w:rPr>
                <w:t>感官维度</w:t>
              </w:r>
            </w:ins>
          </w:p>
        </w:tc>
        <w:tc>
          <w:tcPr>
            <w:tcW w:w="2109"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5C559CAA">
            <w:pPr>
              <w:widowControl/>
              <w:snapToGrid w:val="0"/>
              <w:jc w:val="center"/>
              <w:rPr>
                <w:ins w:id="99" w:author="胡航宾" w:date="2026-02-02T02:15:00Z"/>
                <w:rFonts w:ascii="Times New Roman" w:hAnsi="Times New Roman" w:eastAsia="宋体" w:cs="Times New Roman"/>
                <w:b/>
                <w:bCs/>
                <w:color w:val="FFFFFF"/>
                <w:sz w:val="24"/>
              </w:rPr>
            </w:pPr>
            <w:ins w:id="100" w:author="胡航宾" w:date="2026-02-02T02:16:00Z">
              <w:r>
                <w:rPr>
                  <w:rFonts w:hint="eastAsia" w:ascii="Times New Roman" w:hAnsi="Times New Roman" w:eastAsia="宋体" w:cs="Times New Roman"/>
                  <w:b/>
                  <w:bCs/>
                  <w:color w:val="FFFFFF"/>
                  <w:sz w:val="24"/>
                </w:rPr>
                <w:t>交互方式</w:t>
              </w:r>
            </w:ins>
          </w:p>
        </w:tc>
        <w:tc>
          <w:tcPr>
            <w:tcW w:w="1801" w:type="dxa"/>
            <w:tcBorders>
              <w:top w:val="single" w:color="4F81BD" w:themeColor="accent1" w:sz="6" w:space="0"/>
              <w:left w:val="single" w:color="B8CCE4" w:themeColor="accent1" w:themeTint="66" w:sz="6" w:space="0"/>
              <w:bottom w:val="single" w:color="4F81BD" w:themeColor="accent1" w:sz="6" w:space="0"/>
              <w:right w:val="single" w:color="B8CCE4" w:themeColor="accent1" w:themeTint="66" w:sz="6" w:space="0"/>
            </w:tcBorders>
            <w:shd w:val="clear" w:color="auto" w:fill="4F81BD" w:themeFill="accent1"/>
            <w:vAlign w:val="center"/>
          </w:tcPr>
          <w:p w14:paraId="1BF383F3">
            <w:pPr>
              <w:widowControl/>
              <w:snapToGrid w:val="0"/>
              <w:jc w:val="center"/>
              <w:rPr>
                <w:ins w:id="101" w:author="胡航宾" w:date="2026-02-02T02:15:00Z"/>
                <w:rFonts w:ascii="Times New Roman" w:hAnsi="Times New Roman" w:eastAsia="宋体" w:cs="Times New Roman"/>
                <w:b/>
                <w:bCs/>
                <w:color w:val="FFFFFF"/>
                <w:sz w:val="24"/>
              </w:rPr>
            </w:pPr>
            <w:ins w:id="102" w:author="胡航宾" w:date="2026-02-02T02:16:00Z">
              <w:r>
                <w:rPr>
                  <w:rFonts w:hint="eastAsia" w:ascii="Times New Roman" w:hAnsi="Times New Roman" w:eastAsia="宋体" w:cs="Times New Roman"/>
                  <w:b/>
                  <w:bCs/>
                  <w:color w:val="FFFFFF"/>
                  <w:sz w:val="24"/>
                </w:rPr>
                <w:t>场景深度</w:t>
              </w:r>
            </w:ins>
          </w:p>
        </w:tc>
        <w:tc>
          <w:tcPr>
            <w:tcW w:w="2037" w:type="dxa"/>
            <w:tcBorders>
              <w:top w:val="single" w:color="4F81BD" w:themeColor="accent1" w:sz="6" w:space="0"/>
              <w:left w:val="single" w:color="B8CCE4" w:themeColor="accent1" w:themeTint="66" w:sz="6" w:space="0"/>
              <w:bottom w:val="single" w:color="4F81BD" w:themeColor="accent1" w:sz="6" w:space="0"/>
              <w:right w:val="single" w:color="4F81BD" w:themeColor="accent1" w:sz="6" w:space="0"/>
            </w:tcBorders>
            <w:shd w:val="clear" w:color="auto" w:fill="4F81BD" w:themeFill="accent1"/>
            <w:vAlign w:val="center"/>
          </w:tcPr>
          <w:p w14:paraId="56534A10">
            <w:pPr>
              <w:widowControl/>
              <w:jc w:val="left"/>
              <w:rPr>
                <w:ins w:id="103" w:author="胡航宾" w:date="2026-02-02T02:16:00Z"/>
                <w:rFonts w:ascii="Times New Roman" w:hAnsi="Times New Roman" w:eastAsia="宋体" w:cs="Times New Roman"/>
              </w:rPr>
            </w:pPr>
            <w:ins w:id="104" w:author="胡航宾" w:date="2026-02-02T02:16:00Z">
              <w:r>
                <w:rPr>
                  <w:rFonts w:ascii="Times New Roman" w:hAnsi="Times New Roman" w:eastAsia="宋体" w:cs="Times New Roman"/>
                  <w:kern w:val="0"/>
                  <w:sz w:val="24"/>
                  <w:szCs w:val="24"/>
                  <w:lang w:bidi="ar"/>
                </w:rPr>
                <w:t>核心局限与代际差异</w:t>
              </w:r>
            </w:ins>
          </w:p>
          <w:p w14:paraId="070D7489">
            <w:pPr>
              <w:widowControl/>
              <w:snapToGrid w:val="0"/>
              <w:jc w:val="center"/>
              <w:rPr>
                <w:ins w:id="105" w:author="胡航宾" w:date="2026-02-02T02:15:00Z"/>
                <w:rFonts w:ascii="Times New Roman" w:hAnsi="Times New Roman" w:eastAsia="宋体" w:cs="Times New Roman"/>
                <w:b/>
                <w:bCs/>
                <w:color w:val="FFFFFF"/>
                <w:sz w:val="24"/>
              </w:rPr>
            </w:pPr>
          </w:p>
        </w:tc>
      </w:tr>
      <w:tr w14:paraId="6FE4EEB7">
        <w:tblPrEx>
          <w:tblCellMar>
            <w:top w:w="15" w:type="dxa"/>
            <w:left w:w="15" w:type="dxa"/>
            <w:bottom w:w="15" w:type="dxa"/>
            <w:right w:w="15" w:type="dxa"/>
          </w:tblCellMar>
        </w:tblPrEx>
        <w:trPr>
          <w:trHeight w:val="1555" w:hRule="atLeast"/>
          <w:tblCellSpacing w:w="15" w:type="dxa"/>
          <w:ins w:id="106" w:author="胡航宾" w:date="2026-02-02T02:15:00Z"/>
        </w:trPr>
        <w:tc>
          <w:tcPr>
            <w:tcW w:w="1513" w:type="dxa"/>
            <w:tcBorders>
              <w:top w:val="single" w:color="4F81BD" w:themeColor="accent1" w:sz="6" w:space="0"/>
              <w:left w:val="single" w:color="4F81BD" w:themeColor="accent1" w:sz="6" w:space="0"/>
              <w:bottom w:val="single" w:color="B8CCE4" w:themeColor="accent1" w:themeTint="66" w:sz="6" w:space="0"/>
              <w:right w:val="single" w:color="B8CCE4" w:themeColor="accent1" w:themeTint="66" w:sz="6" w:space="0"/>
            </w:tcBorders>
            <w:shd w:val="clear" w:color="auto" w:fill="FFFFFF"/>
            <w:vAlign w:val="center"/>
          </w:tcPr>
          <w:p w14:paraId="381DF63F">
            <w:pPr>
              <w:widowControl/>
              <w:snapToGrid w:val="0"/>
              <w:jc w:val="left"/>
              <w:rPr>
                <w:ins w:id="107" w:author="胡航宾" w:date="2026-02-02T02:15:00Z"/>
                <w:rFonts w:ascii="Times New Roman" w:hAnsi="Times New Roman" w:eastAsia="宋体" w:cs="Times New Roman"/>
                <w:color w:val="000000"/>
                <w:sz w:val="22"/>
                <w:szCs w:val="20"/>
              </w:rPr>
            </w:pPr>
            <w:ins w:id="108" w:author="胡航宾" w:date="2026-02-02T02:15:00Z">
              <w:r>
                <w:rPr>
                  <w:rStyle w:val="60"/>
                  <w:rFonts w:ascii="Times New Roman" w:hAnsi="Times New Roman" w:eastAsia="宋体" w:cs="Times New Roman"/>
                  <w:b w:val="0"/>
                  <w:color w:val="000000"/>
                  <w:kern w:val="0"/>
                  <w:sz w:val="22"/>
                  <w:szCs w:val="22"/>
                  <w:lang w:bidi="ar"/>
                </w:rPr>
                <w:t>Google Lens</w:t>
              </w:r>
            </w:ins>
          </w:p>
        </w:tc>
        <w:tc>
          <w:tcPr>
            <w:tcW w:w="1657"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5236080D">
            <w:pPr>
              <w:widowControl/>
              <w:snapToGrid w:val="0"/>
              <w:jc w:val="left"/>
              <w:rPr>
                <w:ins w:id="109" w:author="胡航宾" w:date="2026-02-02T02:17:00Z"/>
                <w:rFonts w:ascii="Times New Roman" w:hAnsi="Times New Roman" w:eastAsia="宋体" w:cs="Times New Roman"/>
                <w:color w:val="000000"/>
                <w:sz w:val="22"/>
                <w:szCs w:val="20"/>
              </w:rPr>
            </w:pPr>
            <w:ins w:id="110" w:author="胡航宾" w:date="2026-02-02T02:17:00Z">
              <w:r>
                <w:rPr>
                  <w:rFonts w:ascii="Times New Roman" w:hAnsi="Times New Roman" w:eastAsia="宋体" w:cs="Times New Roman"/>
                  <w:color w:val="000000"/>
                  <w:sz w:val="22"/>
                  <w:szCs w:val="20"/>
                </w:rPr>
                <w:t>仅视觉</w:t>
              </w:r>
            </w:ins>
          </w:p>
          <w:p w14:paraId="4F976F2F">
            <w:pPr>
              <w:widowControl/>
              <w:snapToGrid w:val="0"/>
              <w:jc w:val="left"/>
              <w:rPr>
                <w:ins w:id="111" w:author="胡航宾" w:date="2026-02-02T02:15:00Z"/>
                <w:rFonts w:ascii="Times New Roman" w:hAnsi="Times New Roman" w:eastAsia="宋体" w:cs="Times New Roman"/>
                <w:color w:val="000000"/>
                <w:sz w:val="22"/>
                <w:szCs w:val="20"/>
              </w:rPr>
            </w:pPr>
          </w:p>
        </w:tc>
        <w:tc>
          <w:tcPr>
            <w:tcW w:w="2109"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1584504F">
            <w:pPr>
              <w:widowControl/>
              <w:snapToGrid w:val="0"/>
              <w:jc w:val="left"/>
              <w:rPr>
                <w:ins w:id="112" w:author="胡航宾" w:date="2026-02-02T02:15:00Z"/>
                <w:rFonts w:ascii="Times New Roman" w:hAnsi="Times New Roman" w:eastAsia="宋体" w:cs="Times New Roman"/>
                <w:color w:val="000000"/>
                <w:sz w:val="22"/>
                <w:szCs w:val="20"/>
              </w:rPr>
            </w:pPr>
            <w:ins w:id="113" w:author="胡航宾" w:date="2026-02-02T02:18:00Z">
              <w:r>
                <w:rPr>
                  <w:rFonts w:hint="eastAsia" w:ascii="Times New Roman" w:hAnsi="Times New Roman" w:eastAsia="宋体" w:cs="Times New Roman"/>
                  <w:color w:val="000000"/>
                  <w:sz w:val="22"/>
                  <w:szCs w:val="20"/>
                </w:rPr>
                <w:t>手机触控</w:t>
              </w:r>
            </w:ins>
          </w:p>
        </w:tc>
        <w:tc>
          <w:tcPr>
            <w:tcW w:w="1801" w:type="dxa"/>
            <w:tcBorders>
              <w:top w:val="single" w:color="4F81BD" w:themeColor="accent1"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6C0B7AF4">
            <w:pPr>
              <w:widowControl/>
              <w:snapToGrid w:val="0"/>
              <w:jc w:val="left"/>
              <w:rPr>
                <w:ins w:id="114" w:author="胡航宾" w:date="2026-02-02T02:20:00Z"/>
                <w:rFonts w:ascii="Times New Roman" w:hAnsi="Times New Roman" w:eastAsia="宋体" w:cs="Times New Roman"/>
                <w:color w:val="000000"/>
                <w:sz w:val="22"/>
                <w:szCs w:val="20"/>
              </w:rPr>
            </w:pPr>
            <w:ins w:id="115" w:author="胡航宾" w:date="2026-02-02T02:20:00Z">
              <w:r>
                <w:rPr>
                  <w:rFonts w:hint="eastAsia" w:ascii="Times New Roman" w:hAnsi="Times New Roman" w:eastAsia="宋体" w:cs="Times New Roman"/>
                  <w:color w:val="000000"/>
                  <w:sz w:val="22"/>
                  <w:szCs w:val="20"/>
                </w:rPr>
                <w:t>通用搜索</w:t>
              </w:r>
            </w:ins>
          </w:p>
          <w:p w14:paraId="652772EE">
            <w:pPr>
              <w:widowControl/>
              <w:snapToGrid w:val="0"/>
              <w:jc w:val="left"/>
              <w:rPr>
                <w:ins w:id="116" w:author="胡航宾" w:date="2026-02-02T02:15:00Z"/>
                <w:rFonts w:ascii="Times New Roman" w:hAnsi="Times New Roman" w:eastAsia="宋体" w:cs="Times New Roman"/>
                <w:color w:val="000000"/>
                <w:sz w:val="22"/>
                <w:szCs w:val="20"/>
              </w:rPr>
            </w:pPr>
          </w:p>
        </w:tc>
        <w:tc>
          <w:tcPr>
            <w:tcW w:w="2037" w:type="dxa"/>
            <w:tcBorders>
              <w:top w:val="single" w:color="4F81BD" w:themeColor="accent1" w:sz="6" w:space="0"/>
              <w:left w:val="single" w:color="B8CCE4" w:themeColor="accent1" w:themeTint="66" w:sz="6" w:space="0"/>
              <w:bottom w:val="single" w:color="B8CCE4" w:themeColor="accent1" w:themeTint="66" w:sz="6" w:space="0"/>
              <w:right w:val="single" w:color="4F81BD" w:themeColor="accent1" w:sz="6" w:space="0"/>
            </w:tcBorders>
            <w:shd w:val="clear" w:color="auto" w:fill="FFFFFF"/>
            <w:vAlign w:val="center"/>
          </w:tcPr>
          <w:p w14:paraId="5000F9C4">
            <w:pPr>
              <w:widowControl/>
              <w:jc w:val="left"/>
              <w:rPr>
                <w:ins w:id="117" w:author="胡航宾" w:date="2026-02-02T02:21:00Z"/>
                <w:rFonts w:ascii="Times New Roman" w:hAnsi="Times New Roman" w:eastAsia="宋体" w:cs="Times New Roman"/>
              </w:rPr>
            </w:pPr>
            <w:ins w:id="118" w:author="胡航宾" w:date="2026-02-02T02:21:00Z">
              <w:r>
                <w:rPr>
                  <w:rFonts w:ascii="Times New Roman" w:hAnsi="Times New Roman" w:eastAsia="宋体" w:cs="Times New Roman"/>
                  <w:kern w:val="0"/>
                  <w:sz w:val="24"/>
                  <w:szCs w:val="24"/>
                  <w:lang w:bidi="ar"/>
                </w:rPr>
                <w:t xml:space="preserve">强于识别，弱于交互；需手动对焦，场景割裂感强 </w:t>
              </w:r>
            </w:ins>
          </w:p>
          <w:p w14:paraId="2AA3A40F">
            <w:pPr>
              <w:widowControl/>
              <w:snapToGrid w:val="0"/>
              <w:jc w:val="left"/>
              <w:rPr>
                <w:ins w:id="119" w:author="胡航宾" w:date="2026-02-02T02:15:00Z"/>
                <w:rFonts w:ascii="Times New Roman" w:hAnsi="Times New Roman" w:eastAsia="宋体" w:cs="Times New Roman"/>
                <w:color w:val="000000"/>
                <w:sz w:val="22"/>
                <w:szCs w:val="20"/>
              </w:rPr>
            </w:pPr>
          </w:p>
        </w:tc>
      </w:tr>
      <w:tr w14:paraId="4112A2FB">
        <w:tblPrEx>
          <w:tblCellMar>
            <w:top w:w="15" w:type="dxa"/>
            <w:left w:w="15" w:type="dxa"/>
            <w:bottom w:w="15" w:type="dxa"/>
            <w:right w:w="15" w:type="dxa"/>
          </w:tblCellMar>
        </w:tblPrEx>
        <w:trPr>
          <w:trHeight w:val="1278" w:hRule="atLeast"/>
          <w:tblCellSpacing w:w="15" w:type="dxa"/>
          <w:ins w:id="120" w:author="胡航宾" w:date="2026-02-02T02:15:00Z"/>
        </w:trPr>
        <w:tc>
          <w:tcPr>
            <w:tcW w:w="1513" w:type="dxa"/>
            <w:tcBorders>
              <w:top w:val="single" w:color="B8CCE4" w:themeColor="accent1" w:themeTint="66" w:sz="6" w:space="0"/>
              <w:left w:val="single" w:color="4F81BD" w:themeColor="accent1"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2A8335E5">
            <w:pPr>
              <w:widowControl/>
              <w:snapToGrid w:val="0"/>
              <w:jc w:val="left"/>
              <w:rPr>
                <w:ins w:id="121" w:author="胡航宾" w:date="2026-02-02T02:15:00Z"/>
                <w:rFonts w:ascii="Times New Roman" w:hAnsi="Times New Roman" w:eastAsia="宋体" w:cs="Times New Roman"/>
                <w:color w:val="000000"/>
                <w:sz w:val="22"/>
                <w:szCs w:val="20"/>
              </w:rPr>
            </w:pPr>
            <w:ins w:id="122" w:author="胡航宾" w:date="2026-02-02T02:15:00Z">
              <w:r>
                <w:rPr>
                  <w:rStyle w:val="60"/>
                  <w:rFonts w:ascii="Times New Roman" w:hAnsi="Times New Roman" w:eastAsia="宋体" w:cs="Times New Roman"/>
                  <w:b w:val="0"/>
                  <w:color w:val="000000"/>
                  <w:kern w:val="0"/>
                  <w:sz w:val="22"/>
                  <w:szCs w:val="22"/>
                  <w:lang w:bidi="ar"/>
                </w:rPr>
                <w:t>Microsoft Seeing AI</w:t>
              </w:r>
            </w:ins>
          </w:p>
        </w:tc>
        <w:tc>
          <w:tcPr>
            <w:tcW w:w="1657"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1716F28A">
            <w:pPr>
              <w:widowControl/>
              <w:snapToGrid w:val="0"/>
              <w:jc w:val="left"/>
              <w:rPr>
                <w:ins w:id="123" w:author="胡航宾" w:date="2026-02-02T02:15:00Z"/>
                <w:rFonts w:ascii="Times New Roman" w:hAnsi="Times New Roman" w:eastAsia="宋体" w:cs="Times New Roman"/>
                <w:color w:val="000000"/>
                <w:sz w:val="22"/>
                <w:szCs w:val="20"/>
              </w:rPr>
            </w:pPr>
            <w:ins w:id="124" w:author="胡航宾" w:date="2026-02-02T02:17:00Z">
              <w:r>
                <w:rPr>
                  <w:rFonts w:hint="eastAsia" w:ascii="Times New Roman" w:hAnsi="Times New Roman" w:eastAsia="宋体" w:cs="Times New Roman"/>
                  <w:color w:val="000000"/>
                  <w:sz w:val="22"/>
                  <w:szCs w:val="20"/>
                </w:rPr>
                <w:t>视觉+语音播报</w:t>
              </w:r>
            </w:ins>
          </w:p>
        </w:tc>
        <w:tc>
          <w:tcPr>
            <w:tcW w:w="2109"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2998B5FA">
            <w:pPr>
              <w:widowControl/>
              <w:snapToGrid w:val="0"/>
              <w:jc w:val="left"/>
              <w:rPr>
                <w:ins w:id="125" w:author="胡航宾" w:date="2026-02-02T02:15:00Z"/>
                <w:rFonts w:ascii="Times New Roman" w:hAnsi="Times New Roman" w:eastAsia="宋体" w:cs="Times New Roman"/>
                <w:color w:val="000000"/>
                <w:sz w:val="22"/>
                <w:szCs w:val="20"/>
              </w:rPr>
            </w:pPr>
            <w:ins w:id="126" w:author="胡航宾" w:date="2026-02-02T02:19:00Z">
              <w:r>
                <w:rPr>
                  <w:rFonts w:hint="eastAsia" w:ascii="Times New Roman" w:hAnsi="Times New Roman" w:eastAsia="宋体" w:cs="Times New Roman"/>
                  <w:color w:val="000000"/>
                  <w:sz w:val="22"/>
                  <w:szCs w:val="20"/>
                </w:rPr>
                <w:t>手机触控</w:t>
              </w:r>
            </w:ins>
          </w:p>
        </w:tc>
        <w:tc>
          <w:tcPr>
            <w:tcW w:w="1801"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EDF2F8" w:themeFill="accent1" w:themeFillTint="19"/>
            <w:vAlign w:val="center"/>
          </w:tcPr>
          <w:p w14:paraId="70CC2E5E">
            <w:pPr>
              <w:widowControl/>
              <w:snapToGrid w:val="0"/>
              <w:jc w:val="left"/>
              <w:rPr>
                <w:ins w:id="127" w:author="胡航宾" w:date="2026-02-02T02:15:00Z"/>
                <w:rFonts w:ascii="Times New Roman" w:hAnsi="Times New Roman" w:eastAsia="宋体" w:cs="Times New Roman"/>
                <w:color w:val="000000"/>
                <w:sz w:val="22"/>
                <w:szCs w:val="20"/>
              </w:rPr>
            </w:pPr>
            <w:ins w:id="128" w:author="胡航宾" w:date="2026-02-02T02:21:00Z">
              <w:r>
                <w:rPr>
                  <w:rFonts w:hint="eastAsia" w:ascii="Times New Roman" w:hAnsi="Times New Roman" w:eastAsia="宋体" w:cs="Times New Roman"/>
                  <w:color w:val="000000"/>
                  <w:sz w:val="22"/>
                  <w:szCs w:val="20"/>
                </w:rPr>
                <w:t>无障碍</w:t>
              </w:r>
            </w:ins>
          </w:p>
        </w:tc>
        <w:tc>
          <w:tcPr>
            <w:tcW w:w="2037" w:type="dxa"/>
            <w:tcBorders>
              <w:top w:val="single" w:color="B8CCE4" w:themeColor="accent1" w:themeTint="66" w:sz="6" w:space="0"/>
              <w:left w:val="single" w:color="B8CCE4" w:themeColor="accent1" w:themeTint="66" w:sz="6" w:space="0"/>
              <w:bottom w:val="single" w:color="B8CCE4" w:themeColor="accent1" w:themeTint="66" w:sz="6" w:space="0"/>
              <w:right w:val="single" w:color="4F81BD" w:themeColor="accent1" w:sz="6" w:space="0"/>
            </w:tcBorders>
            <w:shd w:val="clear" w:color="auto" w:fill="EDF2F8" w:themeFill="accent1" w:themeFillTint="19"/>
            <w:vAlign w:val="center"/>
          </w:tcPr>
          <w:p w14:paraId="1B2AC6D4">
            <w:pPr>
              <w:widowControl/>
              <w:jc w:val="left"/>
              <w:rPr>
                <w:ins w:id="129" w:author="胡航宾" w:date="2026-02-02T02:21:00Z"/>
                <w:rFonts w:ascii="Times New Roman" w:hAnsi="Times New Roman" w:eastAsia="宋体" w:cs="Times New Roman"/>
              </w:rPr>
            </w:pPr>
            <w:ins w:id="130" w:author="胡航宾" w:date="2026-02-02T02:21:00Z">
              <w:r>
                <w:rPr>
                  <w:rFonts w:ascii="Times New Roman" w:hAnsi="Times New Roman" w:eastAsia="宋体" w:cs="Times New Roman"/>
                  <w:kern w:val="0"/>
                  <w:sz w:val="24"/>
                  <w:szCs w:val="24"/>
                  <w:lang w:bidi="ar"/>
                </w:rPr>
                <w:t>侧重全盲避障；功能单一，缺乏医疗场景深度整合</w:t>
              </w:r>
            </w:ins>
          </w:p>
          <w:p w14:paraId="594FD495">
            <w:pPr>
              <w:widowControl/>
              <w:snapToGrid w:val="0"/>
              <w:jc w:val="left"/>
              <w:rPr>
                <w:ins w:id="131" w:author="胡航宾" w:date="2026-02-02T02:15:00Z"/>
                <w:rFonts w:ascii="Times New Roman" w:hAnsi="Times New Roman" w:eastAsia="宋体" w:cs="Times New Roman"/>
                <w:color w:val="000000"/>
                <w:sz w:val="22"/>
                <w:szCs w:val="20"/>
              </w:rPr>
            </w:pPr>
          </w:p>
        </w:tc>
      </w:tr>
      <w:tr w14:paraId="46647F3F">
        <w:tblPrEx>
          <w:tblCellMar>
            <w:top w:w="15" w:type="dxa"/>
            <w:left w:w="15" w:type="dxa"/>
            <w:bottom w:w="15" w:type="dxa"/>
            <w:right w:w="15" w:type="dxa"/>
          </w:tblCellMar>
        </w:tblPrEx>
        <w:trPr>
          <w:trHeight w:val="1390" w:hRule="atLeast"/>
          <w:tblCellSpacing w:w="15" w:type="dxa"/>
          <w:ins w:id="132" w:author="胡航宾" w:date="2026-02-02T02:15:00Z"/>
        </w:trPr>
        <w:tc>
          <w:tcPr>
            <w:tcW w:w="1513" w:type="dxa"/>
            <w:tcBorders>
              <w:top w:val="single" w:color="B8CCE4" w:themeColor="accent1" w:themeTint="66" w:sz="6" w:space="0"/>
              <w:left w:val="single" w:color="4F81BD" w:themeColor="accent1" w:sz="6" w:space="0"/>
              <w:bottom w:val="single" w:color="B8CCE4" w:themeColor="accent1" w:themeTint="66" w:sz="6" w:space="0"/>
              <w:right w:val="single" w:color="B8CCE4" w:themeColor="accent1" w:themeTint="66" w:sz="6" w:space="0"/>
            </w:tcBorders>
            <w:shd w:val="clear" w:color="auto" w:fill="FFFFFF"/>
            <w:vAlign w:val="center"/>
          </w:tcPr>
          <w:p w14:paraId="10F08952">
            <w:pPr>
              <w:widowControl/>
              <w:snapToGrid w:val="0"/>
              <w:jc w:val="left"/>
              <w:rPr>
                <w:ins w:id="133" w:author="胡航宾" w:date="2026-02-02T02:15:00Z"/>
                <w:rFonts w:ascii="Times New Roman" w:hAnsi="Times New Roman" w:eastAsia="宋体" w:cs="Times New Roman"/>
                <w:color w:val="000000"/>
                <w:sz w:val="22"/>
                <w:szCs w:val="20"/>
              </w:rPr>
            </w:pPr>
            <w:ins w:id="134" w:author="胡航宾" w:date="2026-02-02T02:15:00Z">
              <w:r>
                <w:rPr>
                  <w:rStyle w:val="60"/>
                  <w:rFonts w:ascii="Times New Roman" w:hAnsi="Times New Roman" w:eastAsia="宋体" w:cs="Times New Roman"/>
                  <w:b w:val="0"/>
                  <w:color w:val="000000"/>
                  <w:kern w:val="0"/>
                  <w:sz w:val="22"/>
                  <w:szCs w:val="22"/>
                  <w:lang w:bidi="ar"/>
                </w:rPr>
                <w:t>语音助手类产品</w:t>
              </w:r>
            </w:ins>
            <w:ins w:id="135" w:author="胡航宾" w:date="2026-02-02T02:15:00Z">
              <w:r>
                <w:rPr>
                  <w:rFonts w:ascii="Times New Roman" w:hAnsi="Times New Roman" w:eastAsia="宋体" w:cs="Times New Roman"/>
                  <w:color w:val="000000"/>
                  <w:kern w:val="0"/>
                  <w:sz w:val="22"/>
                  <w:szCs w:val="22"/>
                  <w:lang w:bidi="ar"/>
                </w:rPr>
                <w:t>（小爱同学、天猫精灵）</w:t>
              </w:r>
            </w:ins>
          </w:p>
        </w:tc>
        <w:tc>
          <w:tcPr>
            <w:tcW w:w="1657"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7DD61119">
            <w:pPr>
              <w:widowControl/>
              <w:snapToGrid w:val="0"/>
              <w:jc w:val="left"/>
              <w:rPr>
                <w:ins w:id="136" w:author="胡航宾" w:date="2026-02-02T02:15:00Z"/>
                <w:rFonts w:ascii="Times New Roman" w:hAnsi="Times New Roman" w:eastAsia="宋体" w:cs="Times New Roman"/>
                <w:color w:val="000000"/>
                <w:sz w:val="22"/>
                <w:szCs w:val="20"/>
              </w:rPr>
            </w:pPr>
            <w:ins w:id="137" w:author="胡航宾" w:date="2026-02-02T02:17:00Z">
              <w:r>
                <w:rPr>
                  <w:rFonts w:hint="eastAsia" w:ascii="Times New Roman" w:hAnsi="Times New Roman" w:eastAsia="宋体" w:cs="Times New Roman"/>
                  <w:color w:val="000000"/>
                  <w:sz w:val="22"/>
                  <w:szCs w:val="20"/>
                </w:rPr>
                <w:t>仅听觉</w:t>
              </w:r>
            </w:ins>
          </w:p>
        </w:tc>
        <w:tc>
          <w:tcPr>
            <w:tcW w:w="2109"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7F277E39">
            <w:pPr>
              <w:widowControl/>
              <w:snapToGrid w:val="0"/>
              <w:jc w:val="left"/>
              <w:rPr>
                <w:ins w:id="138" w:author="胡航宾" w:date="2026-02-02T02:15:00Z"/>
                <w:rFonts w:ascii="Times New Roman" w:hAnsi="Times New Roman" w:eastAsia="宋体" w:cs="Times New Roman"/>
                <w:color w:val="000000"/>
                <w:sz w:val="22"/>
                <w:szCs w:val="20"/>
              </w:rPr>
            </w:pPr>
            <w:ins w:id="139" w:author="胡航宾" w:date="2026-02-02T02:19:00Z">
              <w:r>
                <w:rPr>
                  <w:rFonts w:hint="eastAsia" w:ascii="Times New Roman" w:hAnsi="Times New Roman" w:eastAsia="宋体" w:cs="Times New Roman"/>
                  <w:color w:val="000000"/>
                  <w:sz w:val="22"/>
                  <w:szCs w:val="20"/>
                </w:rPr>
                <w:t>语音</w:t>
              </w:r>
            </w:ins>
            <w:ins w:id="140" w:author="胡航宾" w:date="2026-02-02T02:20:00Z">
              <w:r>
                <w:rPr>
                  <w:rFonts w:hint="eastAsia" w:ascii="Times New Roman" w:hAnsi="Times New Roman" w:eastAsia="宋体" w:cs="Times New Roman"/>
                  <w:color w:val="000000"/>
                  <w:sz w:val="22"/>
                  <w:szCs w:val="20"/>
                </w:rPr>
                <w:t>交互</w:t>
              </w:r>
            </w:ins>
          </w:p>
        </w:tc>
        <w:tc>
          <w:tcPr>
            <w:tcW w:w="1801" w:type="dxa"/>
            <w:tcBorders>
              <w:top w:val="single" w:color="B8CCE4" w:themeColor="accent1" w:themeTint="66" w:sz="6" w:space="0"/>
              <w:left w:val="single" w:color="B8CCE4" w:themeColor="accent1" w:themeTint="66" w:sz="6" w:space="0"/>
              <w:bottom w:val="single" w:color="B8CCE4" w:themeColor="accent1" w:themeTint="66" w:sz="6" w:space="0"/>
              <w:right w:val="single" w:color="B8CCE4" w:themeColor="accent1" w:themeTint="66" w:sz="6" w:space="0"/>
            </w:tcBorders>
            <w:shd w:val="clear" w:color="auto" w:fill="FFFFFF"/>
            <w:vAlign w:val="center"/>
          </w:tcPr>
          <w:p w14:paraId="49FBC041">
            <w:pPr>
              <w:widowControl/>
              <w:snapToGrid w:val="0"/>
              <w:jc w:val="left"/>
              <w:rPr>
                <w:ins w:id="141" w:author="胡航宾" w:date="2026-02-02T02:15:00Z"/>
                <w:rFonts w:ascii="Times New Roman" w:hAnsi="Times New Roman" w:eastAsia="宋体" w:cs="Times New Roman"/>
                <w:color w:val="000000"/>
                <w:sz w:val="22"/>
                <w:szCs w:val="20"/>
              </w:rPr>
            </w:pPr>
            <w:ins w:id="142" w:author="胡航宾" w:date="2026-02-02T02:21:00Z">
              <w:r>
                <w:rPr>
                  <w:rFonts w:hint="eastAsia" w:ascii="Times New Roman" w:hAnsi="Times New Roman" w:eastAsia="宋体" w:cs="Times New Roman"/>
                  <w:color w:val="000000"/>
                  <w:sz w:val="22"/>
                  <w:szCs w:val="20"/>
                </w:rPr>
                <w:t>居家娱乐</w:t>
              </w:r>
            </w:ins>
          </w:p>
        </w:tc>
        <w:tc>
          <w:tcPr>
            <w:tcW w:w="2037" w:type="dxa"/>
            <w:tcBorders>
              <w:top w:val="single" w:color="B8CCE4" w:themeColor="accent1" w:themeTint="66" w:sz="6" w:space="0"/>
              <w:left w:val="single" w:color="B8CCE4" w:themeColor="accent1" w:themeTint="66" w:sz="6" w:space="0"/>
              <w:bottom w:val="single" w:color="B8CCE4" w:themeColor="accent1" w:themeTint="66" w:sz="6" w:space="0"/>
              <w:right w:val="single" w:color="4F81BD" w:themeColor="accent1" w:sz="6" w:space="0"/>
            </w:tcBorders>
            <w:shd w:val="clear" w:color="auto" w:fill="FFFFFF"/>
            <w:vAlign w:val="center"/>
          </w:tcPr>
          <w:p w14:paraId="6897409D">
            <w:pPr>
              <w:widowControl/>
              <w:jc w:val="left"/>
              <w:rPr>
                <w:ins w:id="143" w:author="胡航宾" w:date="2026-02-02T02:22:00Z"/>
                <w:rFonts w:ascii="Times New Roman" w:hAnsi="Times New Roman" w:eastAsia="宋体" w:cs="Times New Roman"/>
              </w:rPr>
            </w:pPr>
            <w:ins w:id="144" w:author="胡航宾" w:date="2026-02-02T02:22:00Z">
              <w:r>
                <w:rPr>
                  <w:rFonts w:ascii="Times New Roman" w:hAnsi="Times New Roman" w:eastAsia="宋体" w:cs="Times New Roman"/>
                  <w:kern w:val="0"/>
                  <w:sz w:val="24"/>
                  <w:szCs w:val="24"/>
                  <w:lang w:bidi="ar"/>
                </w:rPr>
                <w:t xml:space="preserve">缺乏视觉反馈；无法感知环境，难以应对复杂现实 </w:t>
              </w:r>
            </w:ins>
          </w:p>
          <w:p w14:paraId="7C3B018F">
            <w:pPr>
              <w:widowControl/>
              <w:snapToGrid w:val="0"/>
              <w:jc w:val="left"/>
              <w:rPr>
                <w:ins w:id="145" w:author="胡航宾" w:date="2026-02-02T02:15:00Z"/>
                <w:rFonts w:ascii="Times New Roman" w:hAnsi="Times New Roman" w:eastAsia="宋体" w:cs="Times New Roman"/>
                <w:color w:val="000000"/>
                <w:sz w:val="22"/>
                <w:szCs w:val="20"/>
              </w:rPr>
            </w:pPr>
          </w:p>
        </w:tc>
      </w:tr>
      <w:tr w14:paraId="306EAD9C">
        <w:tblPrEx>
          <w:tblCellMar>
            <w:top w:w="15" w:type="dxa"/>
            <w:left w:w="15" w:type="dxa"/>
            <w:bottom w:w="15" w:type="dxa"/>
            <w:right w:w="15" w:type="dxa"/>
          </w:tblCellMar>
        </w:tblPrEx>
        <w:trPr>
          <w:trHeight w:val="1306" w:hRule="atLeast"/>
          <w:tblCellSpacing w:w="15" w:type="dxa"/>
          <w:ins w:id="146" w:author="胡航宾" w:date="2026-02-02T02:15:00Z"/>
        </w:trPr>
        <w:tc>
          <w:tcPr>
            <w:tcW w:w="1513" w:type="dxa"/>
            <w:tcBorders>
              <w:top w:val="single" w:color="B8CCE4" w:themeColor="accent1" w:themeTint="66" w:sz="6" w:space="0"/>
              <w:left w:val="single" w:color="4F81BD" w:themeColor="accent1" w:sz="6" w:space="0"/>
              <w:bottom w:val="single" w:color="4F81BD" w:themeColor="accent1" w:sz="6" w:space="0"/>
              <w:right w:val="single" w:color="B8CCE4" w:themeColor="accent1" w:themeTint="66" w:sz="6" w:space="0"/>
            </w:tcBorders>
            <w:shd w:val="clear" w:color="auto" w:fill="EDF2F8" w:themeFill="accent1" w:themeFillTint="19"/>
            <w:vAlign w:val="center"/>
          </w:tcPr>
          <w:p w14:paraId="776FC3F0">
            <w:pPr>
              <w:widowControl/>
              <w:snapToGrid w:val="0"/>
              <w:jc w:val="left"/>
              <w:rPr>
                <w:ins w:id="147" w:author="胡航宾" w:date="2026-02-02T02:15:00Z"/>
                <w:rFonts w:ascii="Times New Roman" w:hAnsi="Times New Roman" w:eastAsia="宋体" w:cs="Times New Roman"/>
                <w:color w:val="000000"/>
                <w:sz w:val="22"/>
                <w:szCs w:val="20"/>
              </w:rPr>
            </w:pPr>
            <w:ins w:id="148" w:author="胡航宾" w:date="2026-02-02T02:15:00Z">
              <w:r>
                <w:rPr>
                  <w:rStyle w:val="60"/>
                  <w:rFonts w:ascii="Times New Roman" w:hAnsi="Times New Roman" w:eastAsia="宋体" w:cs="Times New Roman"/>
                  <w:b w:val="0"/>
                  <w:color w:val="000000"/>
                  <w:kern w:val="0"/>
                  <w:sz w:val="22"/>
                  <w:szCs w:val="22"/>
                  <w:lang w:bidi="ar"/>
                </w:rPr>
                <w:t>本项目：雷音视界</w:t>
              </w:r>
            </w:ins>
          </w:p>
        </w:tc>
        <w:tc>
          <w:tcPr>
            <w:tcW w:w="1657"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2D221723">
            <w:pPr>
              <w:widowControl/>
              <w:snapToGrid w:val="0"/>
              <w:jc w:val="left"/>
              <w:rPr>
                <w:ins w:id="149" w:author="胡航宾" w:date="2026-02-02T02:18:00Z"/>
                <w:rFonts w:ascii="Times New Roman" w:hAnsi="Times New Roman" w:eastAsia="宋体" w:cs="Times New Roman"/>
                <w:color w:val="000000"/>
                <w:sz w:val="22"/>
                <w:szCs w:val="20"/>
              </w:rPr>
            </w:pPr>
            <w:ins w:id="150" w:author="胡航宾" w:date="2026-02-02T02:18:00Z">
              <w:r>
                <w:rPr>
                  <w:rFonts w:hint="eastAsia" w:ascii="Times New Roman" w:hAnsi="Times New Roman" w:eastAsia="宋体" w:cs="Times New Roman"/>
                  <w:color w:val="000000"/>
                  <w:sz w:val="22"/>
                  <w:szCs w:val="20"/>
                </w:rPr>
                <w:t>视觉+听觉+手势全模态融合</w:t>
              </w:r>
            </w:ins>
          </w:p>
          <w:p w14:paraId="154E1536">
            <w:pPr>
              <w:widowControl/>
              <w:snapToGrid w:val="0"/>
              <w:jc w:val="left"/>
              <w:rPr>
                <w:ins w:id="151" w:author="胡航宾" w:date="2026-02-02T02:15:00Z"/>
                <w:rFonts w:ascii="Times New Roman" w:hAnsi="Times New Roman" w:eastAsia="宋体" w:cs="Times New Roman"/>
                <w:color w:val="000000"/>
                <w:sz w:val="22"/>
                <w:szCs w:val="20"/>
              </w:rPr>
            </w:pPr>
          </w:p>
        </w:tc>
        <w:tc>
          <w:tcPr>
            <w:tcW w:w="2109"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467385C4">
            <w:pPr>
              <w:widowControl/>
              <w:snapToGrid w:val="0"/>
              <w:jc w:val="left"/>
              <w:rPr>
                <w:ins w:id="152" w:author="胡航宾" w:date="2026-02-02T02:15:00Z"/>
                <w:rFonts w:ascii="Times New Roman" w:hAnsi="Times New Roman" w:eastAsia="宋体" w:cs="Times New Roman"/>
                <w:color w:val="000000"/>
                <w:sz w:val="22"/>
                <w:szCs w:val="20"/>
              </w:rPr>
            </w:pPr>
            <w:ins w:id="153" w:author="胡航宾" w:date="2026-02-02T02:20:00Z">
              <w:r>
                <w:rPr>
                  <w:rFonts w:hint="eastAsia" w:ascii="Times New Roman" w:hAnsi="Times New Roman" w:eastAsia="宋体" w:cs="Times New Roman"/>
                  <w:color w:val="000000"/>
                  <w:sz w:val="22"/>
                  <w:szCs w:val="20"/>
                </w:rPr>
                <w:t>AR自然交互</w:t>
              </w:r>
            </w:ins>
          </w:p>
        </w:tc>
        <w:tc>
          <w:tcPr>
            <w:tcW w:w="1801" w:type="dxa"/>
            <w:tcBorders>
              <w:top w:val="single" w:color="B8CCE4" w:themeColor="accent1" w:themeTint="66" w:sz="6" w:space="0"/>
              <w:left w:val="single" w:color="B8CCE4" w:themeColor="accent1" w:themeTint="66" w:sz="6" w:space="0"/>
              <w:bottom w:val="single" w:color="4F81BD" w:themeColor="accent1" w:sz="6" w:space="0"/>
              <w:right w:val="single" w:color="B8CCE4" w:themeColor="accent1" w:themeTint="66" w:sz="6" w:space="0"/>
            </w:tcBorders>
            <w:shd w:val="clear" w:color="auto" w:fill="EDF2F8" w:themeFill="accent1" w:themeFillTint="19"/>
            <w:vAlign w:val="center"/>
          </w:tcPr>
          <w:p w14:paraId="575FDC19">
            <w:pPr>
              <w:widowControl/>
              <w:jc w:val="left"/>
              <w:rPr>
                <w:ins w:id="154" w:author="胡航宾" w:date="2026-02-02T02:21:00Z"/>
                <w:rFonts w:ascii="Times New Roman" w:hAnsi="Times New Roman" w:eastAsia="宋体" w:cs="Times New Roman"/>
              </w:rPr>
            </w:pPr>
            <w:ins w:id="155" w:author="胡航宾" w:date="2026-02-02T02:21:00Z">
              <w:r>
                <w:rPr>
                  <w:rFonts w:ascii="Times New Roman" w:hAnsi="Times New Roman" w:eastAsia="宋体" w:cs="Times New Roman"/>
                  <w:kern w:val="0"/>
                  <w:sz w:val="24"/>
                  <w:szCs w:val="24"/>
                  <w:lang w:bidi="ar"/>
                </w:rPr>
                <w:t>适老化深耕</w:t>
              </w:r>
            </w:ins>
          </w:p>
          <w:p w14:paraId="22F9321E">
            <w:pPr>
              <w:widowControl/>
              <w:snapToGrid w:val="0"/>
              <w:jc w:val="left"/>
              <w:rPr>
                <w:ins w:id="156" w:author="胡航宾" w:date="2026-02-02T02:15:00Z"/>
                <w:rFonts w:ascii="Times New Roman" w:hAnsi="Times New Roman" w:eastAsia="宋体" w:cs="Times New Roman"/>
                <w:color w:val="000000"/>
                <w:sz w:val="22"/>
                <w:szCs w:val="20"/>
              </w:rPr>
            </w:pPr>
          </w:p>
        </w:tc>
        <w:tc>
          <w:tcPr>
            <w:tcW w:w="2037" w:type="dxa"/>
            <w:tcBorders>
              <w:top w:val="single" w:color="B8CCE4" w:themeColor="accent1" w:themeTint="66" w:sz="6" w:space="0"/>
              <w:left w:val="single" w:color="B8CCE4" w:themeColor="accent1" w:themeTint="66" w:sz="6" w:space="0"/>
              <w:bottom w:val="single" w:color="4F81BD" w:themeColor="accent1" w:sz="6" w:space="0"/>
              <w:right w:val="single" w:color="4F81BD" w:themeColor="accent1" w:sz="6" w:space="0"/>
            </w:tcBorders>
            <w:shd w:val="clear" w:color="auto" w:fill="EDF2F8" w:themeFill="accent1" w:themeFillTint="19"/>
            <w:vAlign w:val="center"/>
          </w:tcPr>
          <w:p w14:paraId="0C6B3167">
            <w:pPr>
              <w:widowControl/>
              <w:jc w:val="left"/>
              <w:rPr>
                <w:ins w:id="157" w:author="胡航宾" w:date="2026-02-02T02:22:00Z"/>
                <w:rFonts w:ascii="Times New Roman" w:hAnsi="Times New Roman" w:eastAsia="宋体" w:cs="Times New Roman"/>
              </w:rPr>
            </w:pPr>
            <w:ins w:id="158" w:author="胡航宾" w:date="2026-02-02T02:22:00Z">
              <w:r>
                <w:rPr>
                  <w:rFonts w:ascii="Times New Roman" w:hAnsi="Times New Roman" w:eastAsia="宋体" w:cs="Times New Roman"/>
                  <w:kern w:val="0"/>
                  <w:sz w:val="24"/>
                  <w:szCs w:val="24"/>
                  <w:lang w:bidi="ar"/>
                </w:rPr>
                <w:t>首创“感官智能体”，实现从工具到伴随的跨越</w:t>
              </w:r>
            </w:ins>
          </w:p>
          <w:p w14:paraId="17DE893F">
            <w:pPr>
              <w:widowControl/>
              <w:snapToGrid w:val="0"/>
              <w:jc w:val="left"/>
              <w:rPr>
                <w:ins w:id="159" w:author="胡航宾" w:date="2026-02-02T02:15:00Z"/>
                <w:rFonts w:ascii="Times New Roman" w:hAnsi="Times New Roman" w:eastAsia="宋体" w:cs="Times New Roman"/>
                <w:color w:val="000000"/>
                <w:sz w:val="22"/>
                <w:szCs w:val="20"/>
              </w:rPr>
            </w:pPr>
          </w:p>
        </w:tc>
      </w:tr>
    </w:tbl>
    <w:p w14:paraId="2D31A37B">
      <w:pPr>
        <w:pStyle w:val="3"/>
        <w:ind w:firstLine="480"/>
        <w:rPr>
          <w:ins w:id="160" w:author="胡航宾" w:date="2026-02-02T02:14:00Z"/>
          <w:rFonts w:ascii="Times New Roman" w:hAnsi="Times New Roman" w:eastAsia="宋体" w:cs="Times New Roman"/>
        </w:rPr>
      </w:pPr>
    </w:p>
    <w:p w14:paraId="254EEA23">
      <w:pPr>
        <w:pStyle w:val="3"/>
        <w:ind w:firstLine="480"/>
        <w:rPr>
          <w:rFonts w:eastAsia="宋体" w:cs="Times New Roman"/>
        </w:rPr>
      </w:pPr>
      <w:r>
        <w:rPr>
          <w:rFonts w:hint="eastAsia" w:eastAsia="宋体" w:cs="Times New Roman"/>
        </w:rPr>
        <w:t>综合分析可见，现有产品多以单一技术能力或通用场景为核心，尚未形成面向真实复杂场景的系统化解决方案。相比之下，雷音视界以具体应用场景和目标人群需求为出发点，将语音、视觉与场景理解能力进行深度融合，并在医疗与生活等高价值场景中进行针对性功能整合，在交互自然性、信息可靠性和无障碍友好度方面构建差异化优势，具备较强的实际落地潜力与评估价值。</w:t>
      </w:r>
    </w:p>
    <w:p w14:paraId="27EC78FA">
      <w:pPr>
        <w:pStyle w:val="3"/>
        <w:ind w:firstLine="210" w:firstLineChars="0"/>
        <w:rPr>
          <w:rFonts w:eastAsia="宋体" w:cs="Times New Roman"/>
        </w:rPr>
      </w:pPr>
    </w:p>
    <w:p w14:paraId="7C0CFD6B">
      <w:pPr>
        <w:pStyle w:val="4"/>
        <w:numPr>
          <w:ilvl w:val="1"/>
          <w:numId w:val="0"/>
        </w:numPr>
        <w:rPr>
          <w:rFonts w:eastAsia="宋体" w:cs="Times New Roman"/>
        </w:rPr>
      </w:pPr>
      <w:bookmarkStart w:id="12" w:name="_Toc11303"/>
      <w:r>
        <w:rPr>
          <w:rFonts w:eastAsia="宋体" w:cs="Times New Roman"/>
          <w:bCs w:val="0"/>
          <w:color w:val="000000"/>
        </w:rPr>
        <w:t>1.2</w:t>
      </w:r>
      <w:r>
        <w:rPr>
          <w:rStyle w:val="66"/>
          <w:rFonts w:ascii="Times New Roman" w:hAnsi="Times New Roman" w:eastAsia="宋体" w:cs="Times New Roman"/>
          <w:b w:val="0"/>
          <w:bCs w:val="0"/>
        </w:rPr>
        <w:commentReference w:id="19"/>
      </w:r>
      <w:r>
        <w:rPr>
          <w:rFonts w:hint="eastAsia" w:eastAsia="宋体" w:cs="Times New Roman"/>
        </w:rPr>
        <w:t>项目内容</w:t>
      </w:r>
      <w:bookmarkEnd w:id="12"/>
    </w:p>
    <w:p w14:paraId="7B7AD809">
      <w:pPr>
        <w:pStyle w:val="5"/>
        <w:numPr>
          <w:ilvl w:val="2"/>
          <w:numId w:val="0"/>
        </w:numPr>
        <w:rPr>
          <w:rFonts w:eastAsia="宋体" w:cs="Times New Roman"/>
        </w:rPr>
      </w:pPr>
      <w:bookmarkStart w:id="13" w:name="_Toc16792"/>
      <w:r>
        <w:rPr>
          <w:rFonts w:eastAsia="宋体" w:cs="Times New Roman"/>
          <w:bCs w:val="0"/>
          <w:color w:val="000000"/>
        </w:rPr>
        <w:t>1.2.1</w:t>
      </w:r>
      <w:r>
        <w:rPr>
          <w:rFonts w:hint="eastAsia" w:eastAsia="宋体" w:cs="Times New Roman"/>
        </w:rPr>
        <w:t>主体内容</w:t>
      </w:r>
      <w:bookmarkEnd w:id="13"/>
    </w:p>
    <w:p w14:paraId="0D789579">
      <w:pPr>
        <w:pStyle w:val="3"/>
        <w:ind w:firstLine="480"/>
        <w:rPr>
          <w:rFonts w:eastAsia="宋体" w:cs="Times New Roman"/>
        </w:rPr>
      </w:pPr>
      <w:r>
        <w:rPr>
          <w:rFonts w:hint="eastAsia" w:eastAsia="宋体" w:cs="Times New Roman"/>
        </w:rPr>
        <w:t>本项目以“</w:t>
      </w:r>
      <w:r>
        <w:rPr>
          <w:rFonts w:hint="eastAsia" w:eastAsia="宋体" w:cs="Times New Roman"/>
          <w:b/>
          <w:bCs/>
          <w:u w:val="single"/>
        </w:rPr>
        <w:t>真实场景中的智能信息辅助</w:t>
      </w:r>
      <w:r>
        <w:rPr>
          <w:rFonts w:hint="eastAsia" w:eastAsia="宋体" w:cs="Times New Roman"/>
        </w:rPr>
        <w:t>”为核心目标，面向AR眼镜终端构建了一套多模态智能感官增强系统，致力于打造可持续伴随用户的“随身感官智能体”。系统通过将数字智能能力嵌入现实环境，增强用户对周围世界的感知、理解与决策能力，尤其适用于信息获取受限或交互效率要求较高的使用场景。</w:t>
      </w:r>
    </w:p>
    <w:p w14:paraId="7995CC12">
      <w:pPr>
        <w:pStyle w:val="3"/>
        <w:ind w:firstLine="480"/>
        <w:rPr>
          <w:rFonts w:eastAsia="宋体" w:cs="Times New Roman"/>
        </w:rPr>
      </w:pPr>
    </w:p>
    <w:p w14:paraId="0F3751A8">
      <w:pPr>
        <w:pStyle w:val="3"/>
        <w:ind w:firstLine="480"/>
        <w:rPr>
          <w:rFonts w:eastAsia="宋体" w:cs="Times New Roman"/>
        </w:rPr>
      </w:pPr>
      <w:r>
        <w:rPr>
          <w:rFonts w:hint="eastAsia" w:eastAsia="宋体" w:cs="Times New Roman"/>
        </w:rPr>
        <w:t>系统架构上，项目</w:t>
      </w:r>
      <w:r>
        <w:rPr>
          <w:rFonts w:hint="eastAsia" w:eastAsia="宋体" w:cs="Times New Roman"/>
          <w:b/>
          <w:bCs/>
          <w:u w:val="single"/>
        </w:rPr>
        <w:t>采用前后端协同</w:t>
      </w:r>
      <w:r>
        <w:rPr>
          <w:rFonts w:hint="eastAsia" w:eastAsia="宋体" w:cs="Times New Roman"/>
        </w:rPr>
        <w:t>的整体设计，由后端多模态智能助手与前端AR眼镜应用共同构成。前端基于RayNeo X2 AR眼镜（Android平台），支持语音、图像及多模态融合输入，用户可在自然使用状态下发起请求。后端系统则对输入信息进行统一的感知解析与语义理解，并根据需求调用相应的功能与工具模块，最终将结构化、易理解的结果以视觉叠加或语音反馈的形式呈现在AR视野中，实现数字信息与真实场景的实时融合与增强。</w:t>
      </w:r>
    </w:p>
    <w:p w14:paraId="74EED682">
      <w:pPr>
        <w:pStyle w:val="3"/>
        <w:ind w:firstLine="480"/>
        <w:rPr>
          <w:rFonts w:eastAsia="宋体" w:cs="Times New Roman"/>
        </w:rPr>
      </w:pPr>
    </w:p>
    <w:p w14:paraId="0F49D1C9">
      <w:pPr>
        <w:pStyle w:val="3"/>
        <w:ind w:firstLine="480"/>
        <w:rPr>
          <w:ins w:id="161" w:author="胡航宾" w:date="2026-02-02T02:40:00Z"/>
          <w:rFonts w:eastAsia="宋体" w:cs="Times New Roman"/>
        </w:rPr>
      </w:pPr>
      <w:r>
        <w:rPr>
          <w:rFonts w:hint="eastAsia" w:eastAsia="宋体" w:cs="Times New Roman"/>
        </w:rPr>
        <w:t>从应用层面来看，项目重点聚焦</w:t>
      </w:r>
      <w:r>
        <w:rPr>
          <w:rFonts w:hint="eastAsia" w:eastAsia="宋体" w:cs="Times New Roman"/>
          <w:b/>
          <w:bCs/>
          <w:u w:val="single"/>
        </w:rPr>
        <w:t>医疗健康</w:t>
      </w:r>
      <w:ins w:id="162" w:author="胡航宾" w:date="2026-02-02T02:31:00Z">
        <w:r>
          <w:rPr>
            <w:rFonts w:hint="eastAsia" w:eastAsia="宋体" w:cs="Times New Roman"/>
            <w:b/>
            <w:bCs/>
            <w:u w:val="single"/>
          </w:rPr>
          <w:t>（</w:t>
        </w:r>
      </w:ins>
      <w:ins w:id="163" w:author="胡航宾" w:date="2026-02-02T02:32:00Z">
        <w:r>
          <w:rPr>
            <w:rFonts w:hint="eastAsia" w:eastAsia="宋体" w:cs="Times New Roman"/>
            <w:b/>
            <w:bCs/>
            <w:u w:val="single"/>
          </w:rPr>
          <w:t>日常健康保障</w:t>
        </w:r>
      </w:ins>
      <w:ins w:id="164" w:author="胡航宾" w:date="2026-02-02T02:31:00Z">
        <w:r>
          <w:rPr>
            <w:rFonts w:hint="eastAsia" w:eastAsia="宋体" w:cs="Times New Roman"/>
            <w:b/>
            <w:bCs/>
            <w:u w:val="single"/>
          </w:rPr>
          <w:t>）</w:t>
        </w:r>
      </w:ins>
      <w:r>
        <w:rPr>
          <w:rFonts w:hint="eastAsia" w:eastAsia="宋体" w:cs="Times New Roman"/>
        </w:rPr>
        <w:t>与</w:t>
      </w:r>
      <w:r>
        <w:rPr>
          <w:rFonts w:hint="eastAsia" w:eastAsia="宋体" w:cs="Times New Roman"/>
          <w:b/>
          <w:bCs/>
          <w:u w:val="single"/>
        </w:rPr>
        <w:t>日常生活辅助</w:t>
      </w:r>
      <w:r>
        <w:rPr>
          <w:rFonts w:hint="eastAsia" w:eastAsia="宋体" w:cs="Times New Roman"/>
        </w:rPr>
        <w:t>两类高价值场景。在医疗健康场景中，用户可通过AR眼镜拍摄药品包装并结合语音提问，系统自动识别关键信息，联动知识库或权威数据源生成清晰的用药说明与安全提示，辅助用户做出更可靠的用药决策。日常生活场景中，系统支持对常见物品的快速识别与信息查询，并提供天气、时间等实时信息服务，满足高频、即时的信息需求。整体设计强调低学习成本、低操作负担与快速响应特性，与AR设备的使用方式和用户习惯高度契合，具备良好的实用性与扩展潜力。</w:t>
      </w:r>
    </w:p>
    <w:p w14:paraId="26D3165B">
      <w:pPr>
        <w:pStyle w:val="3"/>
        <w:ind w:firstLine="480"/>
        <w:rPr>
          <w:ins w:id="165" w:author="胡航宾" w:date="2026-02-02T02:40:00Z"/>
          <w:rFonts w:eastAsia="宋体" w:cs="Times New Roman"/>
        </w:rPr>
      </w:pPr>
    </w:p>
    <w:p w14:paraId="22038027">
      <w:pPr>
        <w:widowControl w:val="0"/>
        <w:spacing w:line="300" w:lineRule="auto"/>
        <w:ind w:firstLine="480" w:firstLineChars="200"/>
        <w:jc w:val="both"/>
        <w:rPr>
          <w:ins w:id="166" w:author="胡航宾" w:date="2026-02-02T02:40:00Z"/>
          <w:rFonts w:hint="eastAsia" w:ascii="Times New Roman" w:hAnsi="Times New Roman" w:eastAsia="宋体" w:cs="Times New Roman"/>
          <w:b w:val="0"/>
          <w:bCs w:val="0"/>
          <w:kern w:val="2"/>
          <w:sz w:val="24"/>
          <w:szCs w:val="21"/>
          <w:u w:val="none"/>
          <w:lang w:val="en-US" w:eastAsia="zh-CN" w:bidi="ar-SA"/>
        </w:rPr>
      </w:pPr>
      <w:ins w:id="167" w:author="胡航宾" w:date="2026-02-02T02:40:00Z">
        <w:r>
          <w:rPr>
            <w:rFonts w:hint="eastAsia" w:ascii="Times New Roman" w:hAnsi="Times New Roman" w:eastAsia="宋体" w:cs="Times New Roman"/>
            <w:kern w:val="2"/>
            <w:sz w:val="24"/>
            <w:szCs w:val="21"/>
            <w:lang w:val="en-US" w:eastAsia="zh-CN" w:bidi="ar-SA"/>
          </w:rPr>
          <w:t>从应用维度来看，雷音视界深度布局“日常健康保障”与“无障碍社交沟通”两大高频场景。在日常健康保障场景中，针对老年人看不清说明</w:t>
        </w:r>
      </w:ins>
      <w:r>
        <w:rPr>
          <w:rFonts w:hint="eastAsia" w:ascii="Times New Roman" w:hAnsi="Times New Roman" w:eastAsia="宋体" w:cs="Times New Roman"/>
          <w:kern w:val="2"/>
          <w:sz w:val="24"/>
          <w:szCs w:val="21"/>
          <w:lang w:val="en-US" w:eastAsia="zh-CN" w:bidi="ar-SA"/>
        </w:rPr>
        <w:commentReference w:id="20"/>
      </w:r>
      <w:ins w:id="168" w:author="胡航宾" w:date="2026-02-02T02:40:00Z">
        <w:r>
          <w:rPr>
            <w:rFonts w:hint="eastAsia" w:ascii="Times New Roman" w:hAnsi="Times New Roman" w:eastAsia="宋体" w:cs="Times New Roman"/>
            <w:kern w:val="2"/>
            <w:sz w:val="24"/>
            <w:szCs w:val="21"/>
            <w:lang w:val="en-US" w:eastAsia="zh-CN" w:bidi="ar-SA"/>
          </w:rPr>
          <w:t>书、记不住用药逻辑的痛点，用户仅需通过视角锁定药品，系统即可实时呈现结构化用药指南与安全预警，辅助其独立、准确地完成健康管理。在无障碍社交沟通场景中，系统实现了话音刚落、文字即显的伴随式辅助，将模糊的语音实时转化为清晰的视觉信息，消除社交时差并重构沟通纽带。此外，系统支持对环境要素的智能感知与即时信息查询，满足高频的生活辅助需求。整体设计摒弃了冗长的操作路径，将复杂的感知过程内化为“所见即所得”的直觉体验，不仅符合AR眼镜第一视角的天然优势，更在极低延迟与高准确度的支撑下，展现出卓越的场景适应力与生活实用价值。</w:t>
        </w:r>
      </w:ins>
    </w:p>
    <w:p w14:paraId="4F045870">
      <w:pPr>
        <w:pStyle w:val="3"/>
        <w:ind w:firstLine="480"/>
        <w:rPr>
          <w:rFonts w:eastAsia="宋体" w:cs="Times New Roman"/>
        </w:rPr>
      </w:pPr>
    </w:p>
    <w:p w14:paraId="6C2692F1">
      <w:pPr>
        <w:pStyle w:val="5"/>
        <w:numPr>
          <w:ilvl w:val="2"/>
          <w:numId w:val="0"/>
        </w:numPr>
        <w:rPr>
          <w:rFonts w:eastAsia="宋体" w:cs="Times New Roman"/>
        </w:rPr>
      </w:pPr>
      <w:bookmarkStart w:id="14" w:name="_Toc6908"/>
      <w:r>
        <w:rPr>
          <w:rFonts w:hint="eastAsia" w:eastAsia="宋体" w:cs="Times New Roman"/>
          <w:bCs w:val="0"/>
          <w:color w:val="000000"/>
        </w:rPr>
        <w:t>1.2.2</w:t>
      </w:r>
      <w:r>
        <w:rPr>
          <w:rFonts w:hint="eastAsia" w:eastAsia="宋体" w:cs="Times New Roman"/>
        </w:rPr>
        <w:t>核心流程与功能</w:t>
      </w:r>
      <w:bookmarkEnd w:id="14"/>
    </w:p>
    <w:p w14:paraId="7E6FC5DA">
      <w:pPr>
        <w:pStyle w:val="3"/>
        <w:ind w:firstLine="480"/>
        <w:rPr>
          <w:rFonts w:eastAsia="宋体" w:cs="Times New Roman"/>
        </w:rPr>
      </w:pPr>
      <w:r>
        <w:rPr>
          <w:rFonts w:hint="eastAsia" w:eastAsia="宋体" w:cs="Times New Roman"/>
        </w:rPr>
        <w:t>围绕多模态交互与真实场景适配的整体目标，项目构建了一套从感知输入到结果反馈的完整智能处理流程，确保信息获取过程高效、准确且符合AR设备的使用特性。其核心流程与功能主要体现在以下几个方面：</w:t>
      </w:r>
    </w:p>
    <w:p w14:paraId="09700ECF">
      <w:pPr>
        <w:pStyle w:val="3"/>
        <w:ind w:firstLine="480"/>
        <w:rPr>
          <w:rFonts w:eastAsia="宋体" w:cs="Times New Roman"/>
        </w:rPr>
      </w:pPr>
      <w:r>
        <w:rPr>
          <w:rFonts w:hint="eastAsia" w:eastAsia="宋体" w:cs="Times New Roman"/>
          <w:lang w:eastAsia="zh-CN"/>
        </w:rPr>
        <w:t>1.</w:t>
      </w:r>
      <w:r>
        <w:rPr>
          <w:rFonts w:hint="eastAsia" w:eastAsia="宋体" w:cs="Times New Roman"/>
          <w:b/>
          <w:bCs/>
          <w:u w:val="single"/>
        </w:rPr>
        <w:t>感知层面</w:t>
      </w:r>
      <w:r>
        <w:rPr>
          <w:rFonts w:hint="eastAsia" w:eastAsia="宋体" w:cs="Times New Roman"/>
        </w:rPr>
        <w:t>：系统具备稳定的图像文字识别与物体识别能力。通过对AR眼镜采集的实时画面进行分析，系统能够识别图像中的文字内容及关键物体要素，提取如药品名称、商品标签或场景核心元素等关键信息，为后续语义理解和信息检索提供可靠的数据基础。</w:t>
      </w:r>
    </w:p>
    <w:p w14:paraId="089E8559">
      <w:pPr>
        <w:pStyle w:val="3"/>
        <w:ind w:firstLine="480"/>
        <w:rPr>
          <w:rFonts w:eastAsia="宋体" w:cs="Times New Roman"/>
        </w:rPr>
      </w:pPr>
      <w:r>
        <w:rPr>
          <w:rFonts w:hint="eastAsia" w:eastAsia="宋体" w:cs="Times New Roman"/>
          <w:lang w:eastAsia="zh-CN"/>
        </w:rPr>
        <w:t>2.</w:t>
      </w:r>
      <w:r>
        <w:rPr>
          <w:rFonts w:hint="eastAsia" w:eastAsia="宋体" w:cs="Times New Roman"/>
          <w:b/>
          <w:bCs/>
          <w:u w:val="single"/>
        </w:rPr>
        <w:t>交互层面</w:t>
      </w:r>
      <w:r>
        <w:rPr>
          <w:rFonts w:hint="eastAsia" w:eastAsia="宋体" w:cs="Times New Roman"/>
        </w:rPr>
        <w:t>：系统支持语音识别与自然语言输入。用户可通过语音方式直接发起请求，系统将语音实时转化为文本，并结合上下文信息进行解析，有效降低操作复杂度。这一设计尤其适用于视障及弱视人群，或在双手被占用、不便进行触控操作的使用场景中，显著提升交互便捷性。</w:t>
      </w:r>
    </w:p>
    <w:p w14:paraId="2E9097CB">
      <w:pPr>
        <w:pStyle w:val="3"/>
        <w:ind w:firstLine="480"/>
        <w:rPr>
          <w:rFonts w:eastAsia="宋体" w:cs="Times New Roman"/>
        </w:rPr>
      </w:pPr>
      <w:r>
        <w:rPr>
          <w:rFonts w:hint="eastAsia" w:eastAsia="宋体" w:cs="Times New Roman"/>
          <w:lang w:eastAsia="zh-CN"/>
        </w:rPr>
        <w:t>3.</w:t>
      </w:r>
      <w:r>
        <w:rPr>
          <w:rFonts w:hint="eastAsia" w:eastAsia="宋体" w:cs="Times New Roman"/>
          <w:b/>
          <w:bCs/>
          <w:u w:val="single"/>
        </w:rPr>
        <w:t>多模态处理层面</w:t>
      </w:r>
      <w:r>
        <w:rPr>
          <w:rFonts w:hint="eastAsia" w:eastAsia="宋体" w:cs="Times New Roman"/>
        </w:rPr>
        <w:t>：系统引入图像与语音的融合分析机制。在短时间窗口内，系统能够综合视觉内容与语言描述进行联合推理，从而更准确地判断用户真实意图，避免单一模态下因信息缺失或环境干扰导致的理解偏差，提高整体理解鲁棒性。</w:t>
      </w:r>
    </w:p>
    <w:p w14:paraId="3267A156">
      <w:pPr>
        <w:pStyle w:val="3"/>
        <w:ind w:firstLine="480"/>
        <w:rPr>
          <w:rFonts w:eastAsia="宋体" w:cs="Times New Roman"/>
        </w:rPr>
      </w:pPr>
      <w:r>
        <w:rPr>
          <w:rFonts w:hint="eastAsia" w:eastAsia="宋体" w:cs="Times New Roman"/>
          <w:lang w:eastAsia="zh-CN"/>
        </w:rPr>
        <w:t>4.</w:t>
      </w:r>
      <w:r>
        <w:rPr>
          <w:rFonts w:hint="eastAsia" w:eastAsia="宋体" w:cs="Times New Roman"/>
          <w:b/>
          <w:bCs/>
          <w:u w:val="single"/>
        </w:rPr>
        <w:t>决策与执行层面</w:t>
      </w:r>
      <w:r>
        <w:rPr>
          <w:rFonts w:hint="eastAsia" w:eastAsia="宋体" w:cs="Times New Roman"/>
        </w:rPr>
        <w:t>：系统在完成多模态理解后，对用户需求进行意图识别与分类，并基于识别结果进行功能调度，按需调用药品查询、物品信息检索、知识问答或实时网络搜索等功能模块，确保响应内容与用户需求高度匹配。</w:t>
      </w:r>
    </w:p>
    <w:p w14:paraId="0A5702AF">
      <w:pPr>
        <w:pStyle w:val="3"/>
        <w:ind w:firstLine="480"/>
        <w:rPr>
          <w:rFonts w:eastAsia="宋体" w:cs="Times New Roman"/>
        </w:rPr>
      </w:pPr>
      <w:r>
        <w:rPr>
          <w:rFonts w:hint="eastAsia" w:eastAsia="宋体" w:cs="Times New Roman"/>
          <w:lang w:eastAsia="zh-CN"/>
        </w:rPr>
        <w:t>5.</w:t>
      </w:r>
      <w:r>
        <w:rPr>
          <w:rFonts w:hint="eastAsia" w:eastAsia="宋体" w:cs="Times New Roman"/>
          <w:b/>
          <w:bCs/>
          <w:u w:val="single"/>
        </w:rPr>
        <w:t>输出与呈现层面</w:t>
      </w:r>
      <w:r>
        <w:rPr>
          <w:rFonts w:hint="eastAsia" w:eastAsia="宋体" w:cs="Times New Roman"/>
        </w:rPr>
        <w:t>：系统对各功能模块返回的结果进行统一整合与结构化处理，并结合AR终端的显示与使用特点进行适配输出。结果优先通过语音播报方式呈现，同时辅以简洁直观的文本叠加展示，保证信息传达清晰可感知，从而提升整体交互流畅度与用户体验。</w:t>
      </w:r>
    </w:p>
    <w:p w14:paraId="1104CD66">
      <w:pPr>
        <w:pStyle w:val="35"/>
        <w:rPr>
          <w:rFonts w:hint="eastAsia" w:ascii="Times New Roman" w:hAnsi="Times New Roman" w:eastAsia="宋体" w:cs="Times New Roman"/>
        </w:rPr>
      </w:pPr>
      <w:r>
        <w:rPr>
          <w:rFonts w:ascii="Times New Roman" w:hAnsi="Times New Roman" w:eastAsia="宋体" w:cs="Times New Roman"/>
        </w:rPr>
        <w:drawing>
          <wp:inline distT="0" distB="0" distL="114300" distR="114300">
            <wp:extent cx="5272405" cy="3757930"/>
            <wp:effectExtent l="0" t="0" r="10795" b="1270"/>
            <wp:docPr id="12" name="图片 12" descr="4172258cdb85a11f70797fc739db4b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172258cdb85a11f70797fc739db4b8f"/>
                    <pic:cNvPicPr>
                      <a:picLocks noChangeAspect="1"/>
                    </pic:cNvPicPr>
                  </pic:nvPicPr>
                  <pic:blipFill>
                    <a:blip r:embed="rId18"/>
                    <a:stretch>
                      <a:fillRect/>
                    </a:stretch>
                  </pic:blipFill>
                  <pic:spPr>
                    <a:xfrm>
                      <a:off x="0" y="0"/>
                      <a:ext cx="5272405" cy="3757930"/>
                    </a:xfrm>
                    <a:prstGeom prst="rect">
                      <a:avLst/>
                    </a:prstGeom>
                  </pic:spPr>
                </pic:pic>
              </a:graphicData>
            </a:graphic>
          </wp:inline>
        </w:drawing>
      </w:r>
    </w:p>
    <w:p w14:paraId="09A85E12">
      <w:pPr>
        <w:pStyle w:val="14"/>
        <w:widowControl/>
        <w:jc w:val="center"/>
        <w:rPr>
          <w:rFonts w:ascii="Times New Roman" w:hAnsi="Times New Roman" w:eastAsia="宋体" w:cs="Times New Roman"/>
          <w:rPrChange w:id="169" w:author="孙宇凯" w:date="2026-02-02T10:57:50Z">
            <w:rPr>
              <w:rFonts w:ascii="Times New Roman" w:hAnsi="Times New Roman" w:eastAsia="宋体"/>
            </w:rPr>
          </w:rPrChange>
        </w:rPr>
      </w:pPr>
      <w:r>
        <w:rPr>
          <w:rFonts w:ascii="Times New Roman" w:hAnsi="Times New Roman" w:eastAsia="宋体" w:cs="Times New Roman"/>
          <w:rPrChange w:id="170" w:author="孙宇凯" w:date="2026-02-02T10:57:50Z">
            <w:rPr>
              <w:rFonts w:ascii="Times New Roman" w:hAnsi="Times New Roman" w:eastAsia="宋体"/>
            </w:rPr>
          </w:rPrChange>
        </w:rPr>
        <w:t xml:space="preserve">图 </w:t>
      </w:r>
      <w:r>
        <w:rPr>
          <w:rFonts w:ascii="Times New Roman" w:hAnsi="Times New Roman" w:eastAsia="宋体" w:cs="Times New Roman"/>
          <w:rPrChange w:id="171" w:author="孙宇凯" w:date="2026-02-02T10:57:50Z">
            <w:rPr>
              <w:rFonts w:ascii="Times New Roman" w:hAnsi="Times New Roman" w:eastAsia="宋体"/>
            </w:rPr>
          </w:rPrChange>
        </w:rPr>
        <w:fldChar w:fldCharType="begin"/>
      </w:r>
      <w:r>
        <w:rPr>
          <w:rFonts w:ascii="Times New Roman" w:hAnsi="Times New Roman" w:eastAsia="宋体" w:cs="Times New Roman"/>
          <w:rPrChange w:id="172" w:author="孙宇凯" w:date="2026-02-02T10:57:50Z">
            <w:rPr>
              <w:rFonts w:ascii="Times New Roman" w:hAnsi="Times New Roman" w:eastAsia="宋体"/>
            </w:rPr>
          </w:rPrChange>
        </w:rPr>
        <w:instrText xml:space="preserve"> SEQ 图 \* ARABIC </w:instrText>
      </w:r>
      <w:r>
        <w:rPr>
          <w:rFonts w:ascii="Times New Roman" w:hAnsi="Times New Roman" w:eastAsia="宋体" w:cs="Times New Roman"/>
          <w:rPrChange w:id="173" w:author="孙宇凯" w:date="2026-02-02T10:57:50Z">
            <w:rPr>
              <w:rFonts w:ascii="Times New Roman" w:hAnsi="Times New Roman" w:eastAsia="宋体"/>
            </w:rPr>
          </w:rPrChange>
        </w:rPr>
        <w:fldChar w:fldCharType="separate"/>
      </w:r>
      <w:r>
        <w:rPr>
          <w:rFonts w:ascii="Times New Roman" w:hAnsi="Times New Roman" w:eastAsia="宋体" w:cs="Times New Roman"/>
          <w:rPrChange w:id="174" w:author="孙宇凯" w:date="2026-02-02T10:57:50Z">
            <w:rPr>
              <w:rFonts w:ascii="Times New Roman" w:hAnsi="Times New Roman" w:eastAsia="宋体"/>
            </w:rPr>
          </w:rPrChange>
        </w:rPr>
        <w:t>2</w:t>
      </w:r>
      <w:r>
        <w:rPr>
          <w:rFonts w:ascii="Times New Roman" w:hAnsi="Times New Roman" w:eastAsia="宋体" w:cs="Times New Roman"/>
          <w:rPrChange w:id="175" w:author="孙宇凯" w:date="2026-02-02T10:57:50Z">
            <w:rPr>
              <w:rFonts w:ascii="Times New Roman" w:hAnsi="Times New Roman" w:eastAsia="宋体"/>
            </w:rPr>
          </w:rPrChange>
        </w:rPr>
        <w:fldChar w:fldCharType="end"/>
      </w:r>
      <w:r>
        <w:rPr>
          <w:rFonts w:hint="eastAsia" w:ascii="Times New Roman" w:hAnsi="Times New Roman" w:eastAsia="宋体" w:cs="Times New Roman"/>
          <w:rPrChange w:id="176" w:author="孙宇凯" w:date="2026-02-02T10:57:50Z">
            <w:rPr>
              <w:rFonts w:hint="eastAsia" w:ascii="Times New Roman" w:hAnsi="Times New Roman" w:eastAsia="宋体"/>
            </w:rPr>
          </w:rPrChange>
        </w:rPr>
        <w:t xml:space="preserve"> 端云架构图</w:t>
      </w:r>
    </w:p>
    <w:p w14:paraId="62D28DC1">
      <w:pPr>
        <w:pStyle w:val="5"/>
        <w:numPr>
          <w:ilvl w:val="2"/>
          <w:numId w:val="0"/>
        </w:numPr>
        <w:rPr>
          <w:rFonts w:eastAsia="宋体" w:cs="Times New Roman"/>
        </w:rPr>
      </w:pPr>
      <w:bookmarkStart w:id="15" w:name="_Toc24664"/>
      <w:r>
        <w:rPr>
          <w:rFonts w:eastAsia="宋体" w:cs="Times New Roman"/>
          <w:bCs w:val="0"/>
          <w:color w:val="000000"/>
        </w:rPr>
        <w:t>1.2.3</w:t>
      </w:r>
      <w:r>
        <w:rPr>
          <w:rFonts w:hint="eastAsia" w:eastAsia="宋体" w:cs="Times New Roman"/>
        </w:rPr>
        <w:t>数据层面</w:t>
      </w:r>
      <w:bookmarkEnd w:id="15"/>
      <w:commentRangeStart w:id="21"/>
      <w:commentRangeStart w:id="22"/>
      <w:r>
        <w:rPr>
          <w:rFonts w:eastAsia="宋体" w:cs="Times New Roman"/>
        </w:rPr>
        <w:commentReference w:id="21"/>
      </w:r>
      <w:commentRangeEnd w:id="21"/>
      <w:commentRangeEnd w:id="22"/>
      <w:r>
        <w:rPr>
          <w:rFonts w:eastAsia="宋体" w:cs="Times New Roman"/>
        </w:rPr>
        <w:commentReference w:id="22"/>
      </w:r>
    </w:p>
    <w:p w14:paraId="269396F5">
      <w:pPr>
        <w:pStyle w:val="3"/>
        <w:ind w:firstLine="480"/>
        <w:rPr>
          <w:rFonts w:eastAsia="宋体" w:cs="Times New Roman"/>
          <w:color w:val="BFBFBF" w:themeColor="background1" w:themeShade="BF"/>
        </w:rPr>
      </w:pPr>
      <w:r>
        <w:rPr>
          <w:rFonts w:hint="eastAsia" w:eastAsia="宋体" w:cs="Times New Roman"/>
          <w:color w:val="BFBFBF" w:themeColor="background1" w:themeShade="BF"/>
        </w:rPr>
        <w:t>项目在数据层面采用</w:t>
      </w:r>
      <w:commentRangeStart w:id="23"/>
      <w:r>
        <w:rPr>
          <w:rFonts w:hint="eastAsia" w:eastAsia="宋体" w:cs="Times New Roman"/>
          <w:color w:val="BFBFBF" w:themeColor="background1" w:themeShade="BF"/>
        </w:rPr>
        <w:t>公开数据集与自建数据</w:t>
      </w:r>
      <w:commentRangeEnd w:id="23"/>
      <w:r>
        <w:rPr>
          <w:rFonts w:eastAsia="宋体" w:cs="Times New Roman"/>
          <w:color w:val="BFBFBF" w:themeColor="background1" w:themeShade="BF"/>
        </w:rPr>
        <w:commentReference w:id="23"/>
      </w:r>
      <w:r>
        <w:rPr>
          <w:rFonts w:hint="eastAsia" w:eastAsia="宋体" w:cs="Times New Roman"/>
          <w:color w:val="BFBFBF" w:themeColor="background1" w:themeShade="BF"/>
        </w:rPr>
        <w:t>相结合的策略，为系统多模态能力的实现提供基础支撑。在图像数据方面，主要引入公开的文字识别与物体识别相关数据集，并结合具体应用需求，额外采集了部分药品包装、常见生活物品等场景化图像数据，以提升模型在真实使用环境中的识别效果和泛化能力。</w:t>
      </w:r>
    </w:p>
    <w:p w14:paraId="707DAE0C">
      <w:pPr>
        <w:pStyle w:val="3"/>
        <w:ind w:firstLine="480"/>
        <w:rPr>
          <w:rFonts w:eastAsia="宋体" w:cs="Times New Roman"/>
          <w:color w:val="BFBFBF" w:themeColor="background1" w:themeShade="BF"/>
        </w:rPr>
      </w:pPr>
    </w:p>
    <w:p w14:paraId="5322A829">
      <w:pPr>
        <w:pStyle w:val="3"/>
        <w:ind w:firstLine="480"/>
        <w:rPr>
          <w:rFonts w:eastAsia="宋体" w:cs="Times New Roman"/>
          <w:color w:val="BFBFBF" w:themeColor="background1" w:themeShade="BF"/>
        </w:rPr>
      </w:pPr>
      <w:r>
        <w:rPr>
          <w:rFonts w:hint="eastAsia" w:eastAsia="宋体" w:cs="Times New Roman"/>
          <w:color w:val="BFBFBF" w:themeColor="background1" w:themeShade="BF"/>
        </w:rPr>
        <w:t>系统在语音数据方面基于成熟的公开语音识别数据集进行训练，同时补充采集贴近实际使用环境的语音样本，覆盖不同发音习惯、语速以及使用场景，从而增强语音识别在噪声干扰和复杂环境下的稳定性与可靠性。针对多模态理解和意图识别的需求，项目还构建了规模适中的场景化标注数据集，用于训练与验证多模态意图理解及工具调用相关逻辑，提升系统整体协同能力。</w:t>
      </w:r>
    </w:p>
    <w:p w14:paraId="362BF52A">
      <w:pPr>
        <w:pStyle w:val="3"/>
        <w:ind w:firstLine="480"/>
        <w:rPr>
          <w:rFonts w:eastAsia="宋体" w:cs="Times New Roman"/>
          <w:color w:val="BFBFBF" w:themeColor="background1" w:themeShade="BF"/>
        </w:rPr>
      </w:pPr>
    </w:p>
    <w:p w14:paraId="70AE96C8">
      <w:pPr>
        <w:pStyle w:val="3"/>
        <w:ind w:firstLine="480"/>
        <w:rPr>
          <w:rFonts w:eastAsia="宋体" w:cs="Times New Roman"/>
          <w:color w:val="BFBFBF" w:themeColor="background1" w:themeShade="BF"/>
        </w:rPr>
      </w:pPr>
      <w:commentRangeStart w:id="24"/>
      <w:r>
        <w:rPr>
          <w:rFonts w:hint="eastAsia" w:eastAsia="宋体" w:cs="Times New Roman"/>
          <w:color w:val="BFBFBF" w:themeColor="background1" w:themeShade="BF"/>
        </w:rPr>
        <w:t>在数据处理与管理过程中，项目对原始数据进行了系统性的清洗与筛选，尽量降低噪声数据和低质量样本对模型性能的影响。同时，在数据采集和使用环节中严格关注隐私与安全问题，避免引入与个人身份直接相关的信息。整体数据设计以支撑现阶段功能实现为核心，同时兼顾后续功能拓展与模型持续优化的需求，预留了良好的扩展空间。</w:t>
      </w:r>
      <w:commentRangeEnd w:id="24"/>
      <w:r>
        <w:rPr>
          <w:rFonts w:eastAsia="宋体" w:cs="Times New Roman"/>
          <w:color w:val="BFBFBF" w:themeColor="background1" w:themeShade="BF"/>
        </w:rPr>
        <w:commentReference w:id="24"/>
      </w:r>
    </w:p>
    <w:p w14:paraId="2D737DC2">
      <w:pPr>
        <w:pStyle w:val="3"/>
        <w:ind w:firstLine="480"/>
        <w:rPr>
          <w:ins w:id="177" w:author="小米" w:date="2026-02-02T08:17:45Z"/>
          <w:rFonts w:hint="eastAsia" w:eastAsia="宋体" w:cs="Times New Roman"/>
        </w:rPr>
      </w:pPr>
      <w:r>
        <w:rPr>
          <w:rFonts w:eastAsia="宋体" w:cs="Times New Roman"/>
        </w:rPr>
        <w:commentReference w:id="25"/>
      </w:r>
      <w:ins w:id="178" w:author="小米" w:date="2026-02-02T08:16:51Z">
        <w:r>
          <w:rPr>
            <w:rFonts w:hint="eastAsia" w:eastAsia="宋体" w:cs="Times New Roman"/>
          </w:rPr>
          <w:t>项目采用公开基准数据集与高质量自建数据集相结合的策略，为多模态感知与理解模型提供坚实的数据支撑。此策略既利用了学术界公认的权威数据以确保模型的基础性能，又通过针对性的场景化数据采集，有效提升了系统在真实医疗健康与日常生活环境中的泛化能力与实用性。</w:t>
        </w:r>
      </w:ins>
    </w:p>
    <w:p w14:paraId="502FFE8E">
      <w:pPr>
        <w:pStyle w:val="3"/>
        <w:ind w:firstLine="480"/>
        <w:rPr>
          <w:ins w:id="179" w:author="小米" w:date="2026-02-02T08:16:59Z"/>
          <w:rFonts w:hint="eastAsia" w:eastAsia="宋体" w:cs="Times New Roman"/>
        </w:rPr>
      </w:pPr>
    </w:p>
    <w:p w14:paraId="21DCCA37">
      <w:pPr>
        <w:pStyle w:val="3"/>
        <w:numPr>
          <w:ilvl w:val="0"/>
          <w:numId w:val="0"/>
        </w:numPr>
        <w:ind w:firstLine="0" w:firstLineChars="0"/>
        <w:rPr>
          <w:ins w:id="180" w:author="小米" w:date="2026-02-02T08:17:39Z"/>
          <w:rFonts w:hint="eastAsia" w:eastAsia="宋体" w:cs="Times New Roman"/>
          <w:b/>
          <w:bCs/>
          <w:u w:val="single"/>
        </w:rPr>
      </w:pPr>
      <w:r>
        <w:rPr>
          <w:rFonts w:hint="eastAsia" w:eastAsia="宋体" w:cs="Times New Roman"/>
          <w:b w:val="0"/>
          <w:bCs w:val="0"/>
          <w:kern w:val="2"/>
          <w:sz w:val="24"/>
          <w:szCs w:val="21"/>
          <w:u w:val="none"/>
          <w:lang w:val="en-US" w:eastAsia="zh-CN" w:bidi="ar-SA"/>
        </w:rPr>
        <w:t>1.</w:t>
      </w:r>
      <w:ins w:id="181" w:author="小米" w:date="2026-02-02T08:17:39Z">
        <w:r>
          <w:rPr>
            <w:rFonts w:hint="eastAsia" w:eastAsia="宋体" w:cs="Times New Roman"/>
            <w:b/>
            <w:bCs/>
            <w:u w:val="single"/>
          </w:rPr>
          <w:t>多模态数据构成</w:t>
        </w:r>
      </w:ins>
    </w:p>
    <w:p w14:paraId="2B3C1394">
      <w:pPr>
        <w:pStyle w:val="3"/>
        <w:ind w:firstLine="480"/>
        <w:rPr>
          <w:ins w:id="182" w:author="小米" w:date="2026-02-02T08:19:55Z"/>
          <w:rFonts w:hint="eastAsia" w:eastAsia="宋体" w:cs="Times New Roman"/>
        </w:rPr>
      </w:pPr>
      <w:ins w:id="183" w:author="小米" w:date="2026-02-02T08:17:39Z">
        <w:r>
          <w:rPr>
            <w:rFonts w:hint="eastAsia" w:eastAsia="宋体" w:cs="Times New Roman"/>
          </w:rPr>
          <w:t>为训练和优化系统的核心模块，我们构建了以下四类数据集：</w:t>
        </w:r>
      </w:ins>
    </w:p>
    <w:tbl>
      <w:tblPr>
        <w:tblStyle w:val="38"/>
        <w:tblW w:w="8933" w:type="dxa"/>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006"/>
        <w:gridCol w:w="3030"/>
        <w:gridCol w:w="2622"/>
        <w:gridCol w:w="2275"/>
      </w:tblGrid>
      <w:tr w14:paraId="69FB5B3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blHeader/>
          <w:tblCellSpacing w:w="15" w:type="dxa"/>
          <w:jc w:val="center"/>
          <w:ins w:id="184" w:author="小米" w:date="2026-02-02T08:20:11Z"/>
        </w:trPr>
        <w:tc>
          <w:tcPr>
            <w:tcW w:w="961"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094785D1">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186" w:author="小米" w:date="2026-02-02T08:20:11Z"/>
                <w:rFonts w:ascii="Times New Roman" w:hAnsi="Times New Roman" w:eastAsia="宋体" w:cs="Times New Roman"/>
                <w:b/>
                <w:bCs/>
                <w:color w:val="FFFFFF"/>
                <w:kern w:val="0"/>
                <w:sz w:val="24"/>
                <w:szCs w:val="24"/>
                <w:lang w:bidi="ar"/>
              </w:rPr>
              <w:pPrChange w:id="185" w:author="小米" w:date="2026-02-02T08:22:05Z">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pPr>
              </w:pPrChange>
            </w:pPr>
            <w:ins w:id="187" w:author="小米" w:date="2026-02-02T08:20:11Z">
              <w:r>
                <w:rPr>
                  <w:rFonts w:hint="default" w:ascii="Times New Roman" w:hAnsi="Times New Roman" w:eastAsia="宋体" w:cs="Times New Roman"/>
                  <w:b/>
                  <w:color w:val="FFFFFF"/>
                  <w:kern w:val="0"/>
                  <w:sz w:val="24"/>
                  <w:szCs w:val="24"/>
                  <w:lang w:val="en-US" w:eastAsia="zh-CN" w:bidi="ar"/>
                </w:rPr>
                <w:t>数据类别</w:t>
              </w:r>
            </w:ins>
          </w:p>
        </w:tc>
        <w:tc>
          <w:tcPr>
            <w:tcW w:w="3000"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1FA74DBB">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189" w:author="小米" w:date="2026-02-02T08:20:11Z"/>
                <w:rFonts w:hint="default" w:ascii="Times New Roman" w:hAnsi="Times New Roman" w:eastAsia="宋体" w:cs="Times New Roman"/>
                <w:b/>
                <w:bCs/>
                <w:color w:val="FFFFFF"/>
                <w:kern w:val="0"/>
                <w:sz w:val="24"/>
                <w:szCs w:val="24"/>
                <w:lang w:bidi="ar"/>
              </w:rPr>
              <w:pPrChange w:id="188" w:author="小米" w:date="2026-02-02T08:22:05Z">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pPr>
              </w:pPrChange>
            </w:pPr>
            <w:ins w:id="190" w:author="小米" w:date="2026-02-02T08:20:11Z">
              <w:r>
                <w:rPr>
                  <w:rFonts w:hint="default" w:ascii="Times New Roman" w:hAnsi="Times New Roman" w:eastAsia="宋体" w:cs="Times New Roman"/>
                  <w:b/>
                  <w:color w:val="FFFFFF"/>
                  <w:kern w:val="0"/>
                  <w:sz w:val="24"/>
                  <w:szCs w:val="24"/>
                  <w:lang w:val="en-US" w:eastAsia="zh-CN" w:bidi="ar"/>
                </w:rPr>
                <w:t>主要用途</w:t>
              </w:r>
            </w:ins>
          </w:p>
        </w:tc>
        <w:tc>
          <w:tcPr>
            <w:tcW w:w="2592"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3201DF68">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192" w:author="小米" w:date="2026-02-02T08:20:11Z"/>
                <w:rFonts w:hint="default" w:ascii="Times New Roman" w:hAnsi="Times New Roman" w:eastAsia="宋体" w:cs="Times New Roman"/>
                <w:b/>
                <w:bCs/>
                <w:color w:val="FFFFFF"/>
                <w:kern w:val="0"/>
                <w:sz w:val="24"/>
                <w:szCs w:val="24"/>
                <w:lang w:bidi="ar"/>
              </w:rPr>
              <w:pPrChange w:id="191" w:author="小米" w:date="2026-02-02T08:22:05Z">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pPr>
              </w:pPrChange>
            </w:pPr>
            <w:ins w:id="193" w:author="小米" w:date="2026-02-02T08:20:11Z">
              <w:r>
                <w:rPr>
                  <w:rFonts w:hint="default" w:ascii="Times New Roman" w:hAnsi="Times New Roman" w:eastAsia="宋体" w:cs="Times New Roman"/>
                  <w:b/>
                  <w:color w:val="FFFFFF"/>
                  <w:kern w:val="0"/>
                  <w:sz w:val="24"/>
                  <w:szCs w:val="24"/>
                  <w:lang w:val="en-US" w:eastAsia="zh-CN" w:bidi="ar"/>
                </w:rPr>
                <w:t>公开数据集（来源）</w:t>
              </w:r>
            </w:ins>
          </w:p>
        </w:tc>
        <w:tc>
          <w:tcPr>
            <w:tcW w:w="2230"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2A381844">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rFonts w:hint="default" w:ascii="Times New Roman" w:hAnsi="Times New Roman" w:eastAsia="宋体" w:cs="Times New Roman"/>
                <w:b/>
                <w:color w:val="FFFFFF"/>
                <w:kern w:val="0"/>
                <w:sz w:val="24"/>
                <w:szCs w:val="24"/>
                <w:lang w:val="en-US" w:eastAsia="zh-CN" w:bidi="ar"/>
              </w:rPr>
              <w:pPrChange w:id="194" w:author="小米" w:date="2026-02-02T08:22:05Z">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pPr>
              </w:pPrChange>
            </w:pPr>
            <w:ins w:id="195" w:author="小米" w:date="2026-02-02T08:20:11Z">
              <w:r>
                <w:rPr>
                  <w:rFonts w:hint="default" w:ascii="Times New Roman" w:hAnsi="Times New Roman" w:eastAsia="宋体" w:cs="Times New Roman"/>
                  <w:b/>
                  <w:color w:val="FFFFFF"/>
                  <w:kern w:val="0"/>
                  <w:sz w:val="24"/>
                  <w:szCs w:val="24"/>
                  <w:lang w:val="en-US" w:eastAsia="zh-CN" w:bidi="ar"/>
                </w:rPr>
                <w:t>自建数据集</w:t>
              </w:r>
            </w:ins>
          </w:p>
          <w:p w14:paraId="63CF2D40">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197" w:author="小米" w:date="2026-02-02T08:20:11Z"/>
                <w:rFonts w:hint="default" w:ascii="Times New Roman" w:hAnsi="Times New Roman" w:eastAsia="宋体" w:cs="Times New Roman"/>
                <w:b/>
                <w:bCs/>
                <w:color w:val="FFFFFF"/>
                <w:kern w:val="0"/>
                <w:sz w:val="24"/>
                <w:szCs w:val="24"/>
                <w:lang w:bidi="ar"/>
              </w:rPr>
              <w:pPrChange w:id="196" w:author="小米" w:date="2026-02-02T08:22:05Z">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pPr>
              </w:pPrChange>
            </w:pPr>
            <w:ins w:id="198" w:author="小米" w:date="2026-02-02T08:20:11Z">
              <w:r>
                <w:rPr>
                  <w:rFonts w:hint="default" w:ascii="Times New Roman" w:hAnsi="Times New Roman" w:eastAsia="宋体" w:cs="Times New Roman"/>
                  <w:b/>
                  <w:color w:val="FFFFFF"/>
                  <w:kern w:val="0"/>
                  <w:sz w:val="24"/>
                  <w:szCs w:val="24"/>
                  <w:lang w:val="en-US" w:eastAsia="zh-CN" w:bidi="ar"/>
                </w:rPr>
                <w:t>（关键描述）</w:t>
              </w:r>
            </w:ins>
          </w:p>
        </w:tc>
      </w:tr>
      <w:tr w14:paraId="658E821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blCellSpacing w:w="15" w:type="dxa"/>
          <w:jc w:val="center"/>
          <w:ins w:id="199" w:author="小米" w:date="2026-02-02T08:20:11Z"/>
        </w:trPr>
        <w:tc>
          <w:tcPr>
            <w:tcW w:w="96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28BB9337">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200" w:author="小米" w:date="2026-02-02T08:20:11Z"/>
                <w:rFonts w:hint="default" w:ascii="Times New Roman" w:hAnsi="Times New Roman" w:eastAsia="宋体" w:cs="Times New Roman"/>
                <w:b/>
                <w:color w:val="FFFFFF"/>
                <w:kern w:val="0"/>
                <w:sz w:val="24"/>
                <w:szCs w:val="24"/>
                <w:lang w:bidi="ar"/>
              </w:rPr>
            </w:pPr>
            <w:ins w:id="201" w:author="小米" w:date="2026-02-02T08:20:11Z">
              <w:r>
                <w:rPr>
                  <w:rFonts w:hint="default" w:ascii="Times New Roman" w:hAnsi="Times New Roman" w:eastAsia="宋体" w:cs="Times New Roman"/>
                  <w:b/>
                  <w:bCs w:val="0"/>
                  <w:color w:val="FFFFFF"/>
                  <w:kern w:val="0"/>
                  <w:sz w:val="24"/>
                  <w:szCs w:val="24"/>
                  <w:lang w:val="en-US" w:eastAsia="zh-CN" w:bidi="ar"/>
                </w:rPr>
                <w:t>OCR/场景文本识别</w:t>
              </w:r>
            </w:ins>
          </w:p>
        </w:tc>
        <w:tc>
          <w:tcPr>
            <w:tcW w:w="300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5BAA742E">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02" w:author="小米" w:date="2026-02-02T08:20:11Z"/>
                <w:rFonts w:hint="eastAsia" w:ascii="Times New Roman" w:hAnsi="Times New Roman" w:eastAsia="宋体" w:cs="Times New Roman"/>
                <w:color w:val="000000"/>
                <w:sz w:val="24"/>
              </w:rPr>
            </w:pPr>
            <w:ins w:id="203" w:author="小米" w:date="2026-02-02T08:20:11Z">
              <w:r>
                <w:rPr>
                  <w:rFonts w:hint="eastAsia" w:ascii="Times New Roman" w:hAnsi="Times New Roman" w:eastAsia="宋体" w:cs="Times New Roman"/>
                  <w:color w:val="000000"/>
                  <w:kern w:val="2"/>
                  <w:sz w:val="24"/>
                  <w:szCs w:val="21"/>
                  <w:lang w:val="en-US" w:eastAsia="zh-CN" w:bidi="ar-SA"/>
                </w:rPr>
                <w:t>训练文字检测与识别模型，用于提取药盒、标签等图像中的文本。</w:t>
              </w:r>
            </w:ins>
          </w:p>
        </w:tc>
        <w:tc>
          <w:tcPr>
            <w:tcW w:w="2592"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8EC6FA4">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04" w:author="小米" w:date="2026-02-02T08:20:11Z"/>
                <w:rFonts w:hint="eastAsia" w:ascii="Times New Roman" w:hAnsi="Times New Roman" w:eastAsia="宋体" w:cs="Times New Roman"/>
                <w:color w:val="000000"/>
                <w:sz w:val="24"/>
              </w:rPr>
            </w:pPr>
            <w:ins w:id="205" w:author="小米" w:date="2026-02-02T08:20:11Z">
              <w:r>
                <w:rPr>
                  <w:rFonts w:hint="eastAsia" w:ascii="Times New Roman" w:hAnsi="Times New Roman" w:eastAsia="宋体" w:cs="Times New Roman"/>
                  <w:b w:val="0"/>
                  <w:bCs w:val="0"/>
                  <w:color w:val="000000"/>
                  <w:kern w:val="2"/>
                  <w:sz w:val="24"/>
                  <w:szCs w:val="21"/>
                  <w:lang w:val="en-US" w:eastAsia="zh-CN" w:bidi="ar-SA"/>
                </w:rPr>
                <w:t>ICDAR系列</w:t>
              </w:r>
            </w:ins>
            <w:ins w:id="206" w:author="小米" w:date="2026-02-02T08:33:08Z">
              <w:r>
                <w:rPr>
                  <w:rStyle w:val="67"/>
                  <w:rFonts w:hint="eastAsia" w:ascii="Times New Roman" w:hAnsi="Times New Roman" w:eastAsia="宋体" w:cs="Times New Roman"/>
                  <w:b w:val="0"/>
                  <w:bCs w:val="0"/>
                  <w:color w:val="000000"/>
                  <w:kern w:val="2"/>
                  <w:sz w:val="24"/>
                  <w:szCs w:val="21"/>
                  <w:lang w:val="en-US" w:eastAsia="zh-CN" w:bidi="ar-SA"/>
                </w:rPr>
                <w:footnoteReference w:id="0"/>
              </w:r>
            </w:ins>
            <w:ins w:id="207" w:author="小米" w:date="2026-02-02T08:20:11Z">
              <w:r>
                <w:rPr>
                  <w:rFonts w:hint="eastAsia" w:ascii="Times New Roman" w:hAnsi="Times New Roman" w:eastAsia="宋体" w:cs="Times New Roman"/>
                  <w:color w:val="000000"/>
                  <w:kern w:val="2"/>
                  <w:sz w:val="24"/>
                  <w:szCs w:val="21"/>
                  <w:lang w:val="en-US" w:eastAsia="zh-CN" w:bidi="ar-SA"/>
                </w:rPr>
                <w:t>（场景/文档文本）、</w:t>
              </w:r>
            </w:ins>
            <w:ins w:id="208" w:author="小米" w:date="2026-02-02T08:20:11Z">
              <w:r>
                <w:rPr>
                  <w:rFonts w:hint="eastAsia" w:ascii="Times New Roman" w:hAnsi="Times New Roman" w:eastAsia="宋体" w:cs="Times New Roman"/>
                  <w:b w:val="0"/>
                  <w:bCs w:val="0"/>
                  <w:color w:val="000000"/>
                  <w:kern w:val="2"/>
                  <w:sz w:val="24"/>
                  <w:szCs w:val="21"/>
                  <w:lang w:val="en-US" w:eastAsia="zh-CN" w:bidi="ar-SA"/>
                </w:rPr>
                <w:t>CTW</w:t>
              </w:r>
            </w:ins>
            <w:ins w:id="209" w:author="小米" w:date="2026-02-02T08:33:47Z">
              <w:r>
                <w:rPr>
                  <w:rStyle w:val="67"/>
                  <w:rFonts w:hint="eastAsia" w:ascii="Times New Roman" w:hAnsi="Times New Roman" w:eastAsia="宋体" w:cs="Times New Roman"/>
                  <w:b w:val="0"/>
                  <w:bCs w:val="0"/>
                  <w:color w:val="000000"/>
                  <w:kern w:val="2"/>
                  <w:sz w:val="24"/>
                  <w:szCs w:val="21"/>
                  <w:lang w:val="en-US" w:eastAsia="zh-CN" w:bidi="ar-SA"/>
                </w:rPr>
                <w:footnoteReference w:id="1"/>
              </w:r>
            </w:ins>
            <w:ins w:id="210" w:author="小米" w:date="2026-02-02T08:20:11Z">
              <w:r>
                <w:rPr>
                  <w:rFonts w:hint="eastAsia" w:ascii="Times New Roman" w:hAnsi="Times New Roman" w:eastAsia="宋体" w:cs="Times New Roman"/>
                  <w:color w:val="000000"/>
                  <w:kern w:val="2"/>
                  <w:sz w:val="24"/>
                  <w:szCs w:val="21"/>
                  <w:lang w:val="en-US" w:eastAsia="zh-CN" w:bidi="ar-SA"/>
                </w:rPr>
                <w:t>（中文街景文本）、</w:t>
              </w:r>
            </w:ins>
            <w:ins w:id="211" w:author="小米" w:date="2026-02-02T08:20:11Z">
              <w:r>
                <w:rPr>
                  <w:rFonts w:hint="eastAsia" w:ascii="Times New Roman" w:hAnsi="Times New Roman" w:eastAsia="宋体" w:cs="Times New Roman"/>
                  <w:b w:val="0"/>
                  <w:bCs w:val="0"/>
                  <w:color w:val="000000"/>
                  <w:kern w:val="2"/>
                  <w:sz w:val="24"/>
                  <w:szCs w:val="21"/>
                  <w:lang w:val="en-US" w:eastAsia="zh-CN" w:bidi="ar-SA"/>
                </w:rPr>
                <w:t>LSVT</w:t>
              </w:r>
            </w:ins>
            <w:ins w:id="212" w:author="小米" w:date="2026-02-02T08:34:13Z">
              <w:r>
                <w:rPr>
                  <w:rStyle w:val="67"/>
                  <w:rFonts w:hint="eastAsia" w:ascii="Times New Roman" w:hAnsi="Times New Roman" w:eastAsia="宋体" w:cs="Times New Roman"/>
                  <w:b w:val="0"/>
                  <w:bCs w:val="0"/>
                  <w:color w:val="000000"/>
                  <w:kern w:val="2"/>
                  <w:sz w:val="24"/>
                  <w:szCs w:val="21"/>
                  <w:lang w:val="en-US" w:eastAsia="zh-CN" w:bidi="ar-SA"/>
                </w:rPr>
                <w:footnoteReference w:id="2"/>
              </w:r>
            </w:ins>
            <w:ins w:id="213" w:author="小米" w:date="2026-02-02T08:20:11Z">
              <w:r>
                <w:rPr>
                  <w:rFonts w:hint="eastAsia" w:ascii="Times New Roman" w:hAnsi="Times New Roman" w:eastAsia="宋体" w:cs="Times New Roman"/>
                  <w:color w:val="000000"/>
                  <w:kern w:val="2"/>
                  <w:sz w:val="24"/>
                  <w:szCs w:val="21"/>
                  <w:lang w:val="en-US" w:eastAsia="zh-CN" w:bidi="ar-SA"/>
                </w:rPr>
                <w:t>（大规模街景文本）。</w:t>
              </w:r>
            </w:ins>
          </w:p>
        </w:tc>
        <w:tc>
          <w:tcPr>
            <w:tcW w:w="223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07A3796F">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14" w:author="小米" w:date="2026-02-02T08:20:11Z"/>
                <w:rFonts w:hint="eastAsia" w:ascii="Times New Roman" w:hAnsi="Times New Roman" w:eastAsia="宋体" w:cs="Times New Roman"/>
                <w:color w:val="000000"/>
                <w:kern w:val="2"/>
                <w:sz w:val="24"/>
              </w:rPr>
            </w:pPr>
            <w:ins w:id="215" w:author="小米" w:date="2026-02-02T08:20:11Z">
              <w:r>
                <w:rPr>
                  <w:rFonts w:hint="eastAsia" w:ascii="Times New Roman" w:hAnsi="Times New Roman" w:eastAsia="宋体" w:cs="Times New Roman"/>
                  <w:color w:val="000000"/>
                  <w:kern w:val="2"/>
                  <w:sz w:val="24"/>
                </w:rPr>
                <w:t>与合作药店、医院采集真实药品包装。</w:t>
              </w:r>
            </w:ins>
          </w:p>
          <w:p w14:paraId="135184F7">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16" w:author="小米" w:date="2026-02-02T08:20:11Z"/>
                <w:rFonts w:hint="eastAsia" w:ascii="Times New Roman" w:hAnsi="Times New Roman" w:eastAsia="宋体" w:cs="Times New Roman"/>
                <w:color w:val="000000"/>
                <w:kern w:val="2"/>
                <w:sz w:val="24"/>
              </w:rPr>
            </w:pPr>
          </w:p>
        </w:tc>
      </w:tr>
      <w:tr w14:paraId="7BCA324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rHeight w:val="0" w:hRule="atLeast"/>
          <w:tblCellSpacing w:w="15" w:type="dxa"/>
          <w:jc w:val="center"/>
          <w:ins w:id="217" w:author="小米" w:date="2026-02-02T08:20:11Z"/>
        </w:trPr>
        <w:tc>
          <w:tcPr>
            <w:tcW w:w="96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6362592">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218" w:author="小米" w:date="2026-02-02T08:20:11Z"/>
                <w:rFonts w:hint="default" w:ascii="Times New Roman" w:hAnsi="Times New Roman" w:eastAsia="宋体" w:cs="Times New Roman"/>
                <w:b/>
                <w:color w:val="FFFFFF"/>
                <w:kern w:val="0"/>
                <w:sz w:val="24"/>
                <w:szCs w:val="24"/>
                <w:lang w:bidi="ar"/>
              </w:rPr>
            </w:pPr>
            <w:ins w:id="219" w:author="小米" w:date="2026-02-02T08:20:11Z">
              <w:r>
                <w:rPr>
                  <w:rFonts w:hint="default" w:ascii="Times New Roman" w:hAnsi="Times New Roman" w:eastAsia="宋体" w:cs="Times New Roman"/>
                  <w:b/>
                  <w:bCs w:val="0"/>
                  <w:color w:val="FFFFFF"/>
                  <w:kern w:val="0"/>
                  <w:sz w:val="24"/>
                  <w:szCs w:val="24"/>
                  <w:lang w:val="en-US" w:eastAsia="zh-CN" w:bidi="ar"/>
                </w:rPr>
                <w:t>物体检测</w:t>
              </w:r>
            </w:ins>
          </w:p>
        </w:tc>
        <w:tc>
          <w:tcPr>
            <w:tcW w:w="300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1B854FD">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20" w:author="小米" w:date="2026-02-02T08:20:11Z"/>
                <w:rFonts w:hint="eastAsia" w:ascii="Times New Roman" w:hAnsi="Times New Roman" w:eastAsia="宋体" w:cs="Times New Roman"/>
                <w:color w:val="000000"/>
                <w:sz w:val="24"/>
              </w:rPr>
            </w:pPr>
            <w:ins w:id="221" w:author="小米" w:date="2026-02-02T08:20:11Z">
              <w:r>
                <w:rPr>
                  <w:rFonts w:hint="eastAsia" w:ascii="Times New Roman" w:hAnsi="Times New Roman" w:eastAsia="宋体" w:cs="Times New Roman"/>
                  <w:color w:val="000000"/>
                  <w:kern w:val="2"/>
                  <w:sz w:val="24"/>
                  <w:szCs w:val="21"/>
                  <w:lang w:val="en-US" w:eastAsia="zh-CN" w:bidi="ar-SA"/>
                </w:rPr>
                <w:t>训练目标检测模型（YOLOv8），用于定位图像中的药盒、物品等。</w:t>
              </w:r>
            </w:ins>
          </w:p>
        </w:tc>
        <w:tc>
          <w:tcPr>
            <w:tcW w:w="2592"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1CDDA82">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22" w:author="小米" w:date="2026-02-02T08:20:11Z"/>
                <w:rFonts w:hint="eastAsia" w:ascii="Times New Roman" w:hAnsi="Times New Roman" w:eastAsia="宋体" w:cs="Times New Roman"/>
                <w:color w:val="000000"/>
                <w:sz w:val="24"/>
              </w:rPr>
            </w:pPr>
            <w:ins w:id="223" w:author="小米" w:date="2026-02-02T08:20:11Z">
              <w:r>
                <w:rPr>
                  <w:rFonts w:hint="eastAsia" w:ascii="Times New Roman" w:hAnsi="Times New Roman" w:eastAsia="宋体" w:cs="Times New Roman"/>
                  <w:b w:val="0"/>
                  <w:bCs w:val="0"/>
                  <w:color w:val="000000"/>
                  <w:kern w:val="2"/>
                  <w:sz w:val="24"/>
                  <w:szCs w:val="21"/>
                  <w:lang w:val="en-US" w:eastAsia="zh-CN" w:bidi="ar-SA"/>
                </w:rPr>
                <w:t>COCO</w:t>
              </w:r>
            </w:ins>
            <w:ins w:id="224" w:author="小米" w:date="2026-02-02T08:34:45Z">
              <w:r>
                <w:rPr>
                  <w:rStyle w:val="67"/>
                  <w:rFonts w:hint="eastAsia" w:ascii="Times New Roman" w:hAnsi="Times New Roman" w:eastAsia="宋体" w:cs="Times New Roman"/>
                  <w:b w:val="0"/>
                  <w:bCs w:val="0"/>
                  <w:color w:val="000000"/>
                  <w:kern w:val="2"/>
                  <w:sz w:val="24"/>
                  <w:szCs w:val="21"/>
                  <w:lang w:val="en-US" w:eastAsia="zh-CN" w:bidi="ar-SA"/>
                </w:rPr>
                <w:footnoteReference w:id="3"/>
              </w:r>
            </w:ins>
            <w:ins w:id="225" w:author="小米" w:date="2026-02-02T08:20:11Z">
              <w:r>
                <w:rPr>
                  <w:rFonts w:hint="eastAsia" w:ascii="Times New Roman" w:hAnsi="Times New Roman" w:eastAsia="宋体" w:cs="Times New Roman"/>
                  <w:color w:val="000000"/>
                  <w:kern w:val="2"/>
                  <w:sz w:val="24"/>
                  <w:szCs w:val="21"/>
                  <w:lang w:val="en-US" w:eastAsia="zh-CN" w:bidi="ar-SA"/>
                </w:rPr>
                <w:t>（80类通用物体）、</w:t>
              </w:r>
            </w:ins>
            <w:ins w:id="226" w:author="小米" w:date="2026-02-02T08:20:11Z">
              <w:r>
                <w:rPr>
                  <w:rFonts w:hint="eastAsia" w:ascii="Times New Roman" w:hAnsi="Times New Roman" w:eastAsia="宋体" w:cs="Times New Roman"/>
                  <w:b w:val="0"/>
                  <w:bCs w:val="0"/>
                  <w:color w:val="000000"/>
                  <w:kern w:val="2"/>
                  <w:sz w:val="24"/>
                  <w:szCs w:val="21"/>
                  <w:lang w:val="en-US" w:eastAsia="zh-CN" w:bidi="ar-SA"/>
                </w:rPr>
                <w:t>Open Images</w:t>
              </w:r>
            </w:ins>
            <w:ins w:id="227" w:author="小米" w:date="2026-02-02T08:35:10Z">
              <w:r>
                <w:rPr>
                  <w:rStyle w:val="67"/>
                  <w:rFonts w:hint="eastAsia" w:ascii="Times New Roman" w:hAnsi="Times New Roman" w:eastAsia="宋体" w:cs="Times New Roman"/>
                  <w:b w:val="0"/>
                  <w:bCs w:val="0"/>
                  <w:color w:val="000000"/>
                  <w:kern w:val="2"/>
                  <w:sz w:val="24"/>
                  <w:szCs w:val="21"/>
                  <w:lang w:val="en-US" w:eastAsia="zh-CN" w:bidi="ar-SA"/>
                </w:rPr>
                <w:footnoteReference w:id="4"/>
              </w:r>
            </w:ins>
            <w:ins w:id="228" w:author="小米" w:date="2026-02-02T08:20:11Z">
              <w:r>
                <w:rPr>
                  <w:rFonts w:hint="eastAsia" w:ascii="Times New Roman" w:hAnsi="Times New Roman" w:eastAsia="宋体" w:cs="Times New Roman"/>
                  <w:color w:val="000000"/>
                  <w:kern w:val="2"/>
                  <w:sz w:val="24"/>
                  <w:szCs w:val="21"/>
                  <w:lang w:val="en-US" w:eastAsia="zh-CN" w:bidi="ar-SA"/>
                </w:rPr>
                <w:t>（大规模多类别物体）。</w:t>
              </w:r>
            </w:ins>
          </w:p>
        </w:tc>
        <w:tc>
          <w:tcPr>
            <w:tcW w:w="223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4876E742">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29" w:author="小米" w:date="2026-02-02T08:20:11Z"/>
                <w:rFonts w:hint="eastAsia" w:ascii="Times New Roman" w:hAnsi="Times New Roman" w:eastAsia="宋体" w:cs="Times New Roman"/>
                <w:color w:val="000000"/>
                <w:kern w:val="2"/>
                <w:sz w:val="24"/>
              </w:rPr>
            </w:pPr>
            <w:ins w:id="230" w:author="小米" w:date="2026-02-02T08:20:11Z">
              <w:r>
                <w:rPr>
                  <w:rFonts w:hint="eastAsia" w:ascii="Times New Roman" w:hAnsi="Times New Roman" w:eastAsia="宋体" w:cs="Times New Roman"/>
                  <w:color w:val="000000"/>
                  <w:kern w:val="2"/>
                  <w:sz w:val="24"/>
                </w:rPr>
                <w:t>使用AR眼镜、手机在真实环境中采集。</w:t>
              </w:r>
            </w:ins>
          </w:p>
          <w:p w14:paraId="3C160B2F">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31" w:author="小米" w:date="2026-02-02T08:20:11Z"/>
                <w:rFonts w:hint="eastAsia" w:ascii="Times New Roman" w:hAnsi="Times New Roman" w:eastAsia="宋体" w:cs="Times New Roman"/>
                <w:color w:val="000000"/>
                <w:kern w:val="2"/>
                <w:sz w:val="24"/>
              </w:rPr>
            </w:pPr>
            <w:ins w:id="232" w:author="小米" w:date="2026-02-02T08:20:11Z">
              <w:r>
                <w:rPr>
                  <w:rFonts w:hint="eastAsia" w:ascii="Times New Roman" w:hAnsi="Times New Roman" w:eastAsia="宋体" w:cs="Times New Roman"/>
                  <w:color w:val="000000"/>
                  <w:kern w:val="2"/>
                  <w:sz w:val="24"/>
                </w:rPr>
                <w:t>使用CVAT标注边界框与类别。</w:t>
              </w:r>
            </w:ins>
          </w:p>
        </w:tc>
      </w:tr>
      <w:tr w14:paraId="332B055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tblCellSpacing w:w="15" w:type="dxa"/>
          <w:jc w:val="center"/>
          <w:ins w:id="233" w:author="小米" w:date="2026-02-02T08:20:11Z"/>
        </w:trPr>
        <w:tc>
          <w:tcPr>
            <w:tcW w:w="96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0A6C17EB">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234" w:author="小米" w:date="2026-02-02T08:20:11Z"/>
                <w:rFonts w:hint="default" w:ascii="Times New Roman" w:hAnsi="Times New Roman" w:eastAsia="宋体" w:cs="Times New Roman"/>
                <w:b/>
                <w:color w:val="FFFFFF"/>
                <w:kern w:val="0"/>
                <w:sz w:val="24"/>
                <w:szCs w:val="24"/>
                <w:lang w:bidi="ar"/>
              </w:rPr>
            </w:pPr>
            <w:ins w:id="235" w:author="小米" w:date="2026-02-02T08:20:11Z">
              <w:r>
                <w:rPr>
                  <w:rFonts w:hint="default" w:ascii="Times New Roman" w:hAnsi="Times New Roman" w:eastAsia="宋体" w:cs="Times New Roman"/>
                  <w:b/>
                  <w:bCs w:val="0"/>
                  <w:color w:val="FFFFFF"/>
                  <w:kern w:val="0"/>
                  <w:sz w:val="24"/>
                  <w:szCs w:val="24"/>
                  <w:lang w:val="en-US" w:eastAsia="zh-CN" w:bidi="ar"/>
                </w:rPr>
                <w:t>语音识别 (ASR)</w:t>
              </w:r>
            </w:ins>
          </w:p>
        </w:tc>
        <w:tc>
          <w:tcPr>
            <w:tcW w:w="300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BE6DA57">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36" w:author="小米" w:date="2026-02-02T08:20:11Z"/>
                <w:rFonts w:hint="eastAsia" w:ascii="Times New Roman" w:hAnsi="Times New Roman" w:eastAsia="宋体" w:cs="Times New Roman"/>
                <w:color w:val="000000"/>
                <w:sz w:val="24"/>
              </w:rPr>
            </w:pPr>
            <w:ins w:id="237" w:author="小米" w:date="2026-02-02T08:20:11Z">
              <w:r>
                <w:rPr>
                  <w:rFonts w:hint="eastAsia" w:ascii="Times New Roman" w:hAnsi="Times New Roman" w:eastAsia="宋体" w:cs="Times New Roman"/>
                  <w:color w:val="000000"/>
                  <w:kern w:val="2"/>
                  <w:sz w:val="24"/>
                  <w:szCs w:val="21"/>
                  <w:lang w:val="en-US" w:eastAsia="zh-CN" w:bidi="ar-SA"/>
                </w:rPr>
                <w:t>训练及优化流式语音识别模型（FunASR），实现实时字幕与语音指令理解。</w:t>
              </w:r>
            </w:ins>
          </w:p>
        </w:tc>
        <w:tc>
          <w:tcPr>
            <w:tcW w:w="2592"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622A54F">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38" w:author="小米" w:date="2026-02-02T08:20:11Z"/>
                <w:rFonts w:hint="eastAsia" w:ascii="Times New Roman" w:hAnsi="Times New Roman" w:eastAsia="宋体" w:cs="Times New Roman"/>
                <w:color w:val="000000"/>
                <w:sz w:val="24"/>
              </w:rPr>
            </w:pPr>
            <w:ins w:id="239" w:author="小米" w:date="2026-02-02T08:20:11Z">
              <w:r>
                <w:rPr>
                  <w:rFonts w:hint="eastAsia" w:ascii="Times New Roman" w:hAnsi="Times New Roman" w:eastAsia="宋体" w:cs="Times New Roman"/>
                  <w:b w:val="0"/>
                  <w:bCs w:val="0"/>
                  <w:color w:val="000000"/>
                  <w:kern w:val="2"/>
                  <w:sz w:val="24"/>
                  <w:szCs w:val="21"/>
                  <w:lang w:val="en-US" w:eastAsia="zh-CN" w:bidi="ar-SA"/>
                </w:rPr>
                <w:t>AISHELL</w:t>
              </w:r>
            </w:ins>
            <w:ins w:id="240" w:author="小米" w:date="2026-02-02T08:35:27Z">
              <w:r>
                <w:rPr>
                  <w:rStyle w:val="67"/>
                  <w:rFonts w:hint="eastAsia" w:ascii="Times New Roman" w:hAnsi="Times New Roman" w:eastAsia="宋体" w:cs="Times New Roman"/>
                  <w:b w:val="0"/>
                  <w:bCs w:val="0"/>
                  <w:color w:val="000000"/>
                  <w:kern w:val="2"/>
                  <w:sz w:val="24"/>
                  <w:szCs w:val="21"/>
                  <w:lang w:val="en-US" w:eastAsia="zh-CN" w:bidi="ar-SA"/>
                </w:rPr>
                <w:footnoteReference w:id="5"/>
              </w:r>
            </w:ins>
            <w:ins w:id="241" w:author="小米" w:date="2026-02-02T08:20:11Z">
              <w:r>
                <w:rPr>
                  <w:rFonts w:hint="eastAsia" w:ascii="Times New Roman" w:hAnsi="Times New Roman" w:eastAsia="宋体" w:cs="Times New Roman"/>
                  <w:color w:val="000000"/>
                  <w:kern w:val="2"/>
                  <w:sz w:val="24"/>
                  <w:szCs w:val="21"/>
                  <w:lang w:val="en-US" w:eastAsia="zh-CN" w:bidi="ar-SA"/>
                </w:rPr>
                <w:t>（中文普通话）、</w:t>
              </w:r>
            </w:ins>
            <w:ins w:id="242" w:author="小米" w:date="2026-02-02T08:20:11Z">
              <w:r>
                <w:rPr>
                  <w:rFonts w:hint="eastAsia" w:ascii="Times New Roman" w:hAnsi="Times New Roman" w:eastAsia="宋体" w:cs="Times New Roman"/>
                  <w:b w:val="0"/>
                  <w:bCs w:val="0"/>
                  <w:color w:val="000000"/>
                  <w:kern w:val="2"/>
                  <w:sz w:val="24"/>
                  <w:szCs w:val="21"/>
                  <w:lang w:val="en-US" w:eastAsia="zh-CN" w:bidi="ar-SA"/>
                </w:rPr>
                <w:t>Common Voice 中文部分</w:t>
              </w:r>
            </w:ins>
            <w:ins w:id="243" w:author="小米" w:date="2026-02-02T08:35:44Z">
              <w:r>
                <w:rPr>
                  <w:rStyle w:val="67"/>
                  <w:rFonts w:hint="eastAsia" w:ascii="Times New Roman" w:hAnsi="Times New Roman" w:eastAsia="宋体" w:cs="Times New Roman"/>
                  <w:b w:val="0"/>
                  <w:bCs w:val="0"/>
                  <w:color w:val="000000"/>
                  <w:kern w:val="2"/>
                  <w:sz w:val="24"/>
                  <w:szCs w:val="21"/>
                  <w:lang w:val="en-US" w:eastAsia="zh-CN" w:bidi="ar-SA"/>
                </w:rPr>
                <w:footnoteReference w:id="6"/>
              </w:r>
            </w:ins>
            <w:ins w:id="244" w:author="小米" w:date="2026-02-02T08:20:11Z">
              <w:r>
                <w:rPr>
                  <w:rFonts w:hint="eastAsia" w:ascii="Times New Roman" w:hAnsi="Times New Roman" w:eastAsia="宋体" w:cs="Times New Roman"/>
                  <w:color w:val="000000"/>
                  <w:kern w:val="2"/>
                  <w:sz w:val="24"/>
                  <w:szCs w:val="21"/>
                  <w:lang w:val="en-US" w:eastAsia="zh-CN" w:bidi="ar-SA"/>
                </w:rPr>
                <w:t>（多口音）、</w:t>
              </w:r>
            </w:ins>
            <w:ins w:id="245" w:author="小米" w:date="2026-02-02T08:20:11Z">
              <w:r>
                <w:rPr>
                  <w:rFonts w:hint="eastAsia" w:ascii="Times New Roman" w:hAnsi="Times New Roman" w:eastAsia="宋体" w:cs="Times New Roman"/>
                  <w:b w:val="0"/>
                  <w:bCs w:val="0"/>
                  <w:color w:val="000000"/>
                  <w:kern w:val="2"/>
                  <w:sz w:val="24"/>
                  <w:szCs w:val="21"/>
                  <w:lang w:val="en-US" w:eastAsia="zh-CN" w:bidi="ar-SA"/>
                </w:rPr>
                <w:t>THCHS-30</w:t>
              </w:r>
            </w:ins>
            <w:ins w:id="246" w:author="小米" w:date="2026-02-02T08:36:03Z">
              <w:r>
                <w:rPr>
                  <w:rStyle w:val="67"/>
                  <w:rFonts w:hint="eastAsia" w:ascii="Times New Roman" w:hAnsi="Times New Roman" w:eastAsia="宋体" w:cs="Times New Roman"/>
                  <w:b w:val="0"/>
                  <w:bCs w:val="0"/>
                  <w:color w:val="000000"/>
                  <w:kern w:val="2"/>
                  <w:sz w:val="24"/>
                  <w:szCs w:val="21"/>
                  <w:lang w:val="en-US" w:eastAsia="zh-CN" w:bidi="ar-SA"/>
                </w:rPr>
                <w:footnoteReference w:id="7"/>
              </w:r>
            </w:ins>
            <w:ins w:id="247" w:author="小米" w:date="2026-02-02T08:20:11Z">
              <w:r>
                <w:rPr>
                  <w:rFonts w:hint="eastAsia" w:ascii="Times New Roman" w:hAnsi="Times New Roman" w:eastAsia="宋体" w:cs="Times New Roman"/>
                  <w:color w:val="000000"/>
                  <w:kern w:val="2"/>
                  <w:sz w:val="24"/>
                  <w:szCs w:val="21"/>
                  <w:lang w:val="en-US" w:eastAsia="zh-CN" w:bidi="ar-SA"/>
                </w:rPr>
                <w:t>。</w:t>
              </w:r>
            </w:ins>
          </w:p>
        </w:tc>
        <w:tc>
          <w:tcPr>
            <w:tcW w:w="223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1039E01D">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48" w:author="小米" w:date="2026-02-02T08:20:11Z"/>
                <w:rFonts w:hint="eastAsia" w:ascii="Times New Roman" w:hAnsi="Times New Roman" w:eastAsia="宋体" w:cs="Times New Roman"/>
                <w:color w:val="000000"/>
                <w:kern w:val="2"/>
                <w:sz w:val="24"/>
              </w:rPr>
            </w:pPr>
            <w:ins w:id="249" w:author="小米" w:date="2026-02-02T08:20:11Z">
              <w:r>
                <w:rPr>
                  <w:rFonts w:hint="eastAsia" w:ascii="Times New Roman" w:hAnsi="Times New Roman" w:eastAsia="宋体" w:cs="Times New Roman"/>
                  <w:color w:val="000000"/>
                  <w:kern w:val="2"/>
                  <w:sz w:val="24"/>
                </w:rPr>
                <w:t>邀请志愿者（含目标用户群）在真实场景录制。</w:t>
              </w:r>
            </w:ins>
          </w:p>
          <w:p w14:paraId="6987BC84">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50" w:author="小米" w:date="2026-02-02T08:20:11Z"/>
                <w:rFonts w:hint="eastAsia" w:ascii="Times New Roman" w:hAnsi="Times New Roman" w:eastAsia="宋体" w:cs="Times New Roman"/>
                <w:color w:val="000000"/>
                <w:kern w:val="2"/>
                <w:sz w:val="24"/>
              </w:rPr>
            </w:pPr>
            <w:ins w:id="251" w:author="小米" w:date="2026-02-02T08:27:25Z">
              <w:r>
                <w:rPr>
                  <w:rFonts w:hint="eastAsia" w:ascii="Times New Roman" w:hAnsi="Times New Roman" w:eastAsia="宋体" w:cs="Times New Roman"/>
                  <w:color w:val="000000"/>
                  <w:kern w:val="2"/>
                  <w:sz w:val="24"/>
                  <w:lang w:val="en-US" w:eastAsia="zh-CN"/>
                </w:rPr>
                <w:t>使用</w:t>
              </w:r>
            </w:ins>
            <w:ins w:id="252" w:author="小米" w:date="2026-02-02T08:20:11Z">
              <w:r>
                <w:rPr>
                  <w:rFonts w:hint="eastAsia" w:ascii="Times New Roman" w:hAnsi="Times New Roman" w:eastAsia="宋体" w:cs="Times New Roman"/>
                  <w:color w:val="000000"/>
                  <w:kern w:val="2"/>
                  <w:sz w:val="24"/>
                </w:rPr>
                <w:t>Praat工具进行精细化文本转写与时间戳标注。</w:t>
              </w:r>
            </w:ins>
          </w:p>
        </w:tc>
      </w:tr>
      <w:tr w14:paraId="044EEA1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rHeight w:val="0" w:hRule="atLeast"/>
          <w:tblCellSpacing w:w="15" w:type="dxa"/>
          <w:jc w:val="center"/>
          <w:ins w:id="253" w:author="小米" w:date="2026-02-02T08:20:11Z"/>
        </w:trPr>
        <w:tc>
          <w:tcPr>
            <w:tcW w:w="96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01B7CF15">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center"/>
              <w:rPr>
                <w:ins w:id="254" w:author="小米" w:date="2026-02-02T08:20:11Z"/>
                <w:rFonts w:hint="default" w:ascii="Times New Roman" w:hAnsi="Times New Roman" w:eastAsia="宋体" w:cs="Times New Roman"/>
                <w:b/>
                <w:color w:val="FFFFFF"/>
                <w:kern w:val="0"/>
                <w:sz w:val="24"/>
                <w:szCs w:val="24"/>
                <w:lang w:bidi="ar"/>
              </w:rPr>
            </w:pPr>
            <w:ins w:id="255" w:author="小米" w:date="2026-02-02T08:20:11Z">
              <w:r>
                <w:rPr>
                  <w:rFonts w:hint="default" w:ascii="Times New Roman" w:hAnsi="Times New Roman" w:eastAsia="宋体" w:cs="Times New Roman"/>
                  <w:b/>
                  <w:bCs w:val="0"/>
                  <w:color w:val="FFFFFF"/>
                  <w:kern w:val="0"/>
                  <w:sz w:val="24"/>
                  <w:szCs w:val="24"/>
                  <w:lang w:val="en-US" w:eastAsia="zh-CN" w:bidi="ar"/>
                </w:rPr>
                <w:t>意图识别</w:t>
              </w:r>
            </w:ins>
          </w:p>
        </w:tc>
        <w:tc>
          <w:tcPr>
            <w:tcW w:w="300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15D28668">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56" w:author="小米" w:date="2026-02-02T08:20:11Z"/>
                <w:rFonts w:hint="eastAsia" w:ascii="Times New Roman" w:hAnsi="Times New Roman" w:eastAsia="宋体" w:cs="Times New Roman"/>
                <w:color w:val="000000"/>
                <w:sz w:val="24"/>
              </w:rPr>
            </w:pPr>
            <w:ins w:id="257" w:author="小米" w:date="2026-02-02T08:20:11Z">
              <w:r>
                <w:rPr>
                  <w:rFonts w:hint="eastAsia" w:ascii="Times New Roman" w:hAnsi="Times New Roman" w:eastAsia="宋体" w:cs="Times New Roman"/>
                  <w:color w:val="000000"/>
                  <w:kern w:val="2"/>
                  <w:sz w:val="24"/>
                  <w:szCs w:val="21"/>
                  <w:lang w:val="en-US" w:eastAsia="zh-CN" w:bidi="ar-SA"/>
                </w:rPr>
                <w:t>训练多模态意图理解模型，用于解析用户查询的深层意图与实体。</w:t>
              </w:r>
            </w:ins>
          </w:p>
        </w:tc>
        <w:tc>
          <w:tcPr>
            <w:tcW w:w="2592"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1E1ED11C">
            <w:pPr>
              <w:keepNext w:val="0"/>
              <w:keepLines w:val="0"/>
              <w:widowControl/>
              <w:suppressLineNumbers w:val="0"/>
              <w:bidi w:val="0"/>
              <w:snapToGrid w:val="0"/>
              <w:spacing w:before="0" w:beforeAutospacing="0" w:after="0" w:afterAutospacing="0" w:line="240" w:lineRule="auto"/>
              <w:ind w:left="0" w:leftChars="0" w:right="0" w:rightChars="0" w:firstLine="0" w:firstLineChars="0"/>
              <w:jc w:val="left"/>
              <w:rPr>
                <w:ins w:id="258" w:author="小米" w:date="2026-02-02T08:20:11Z"/>
                <w:rFonts w:hint="eastAsia" w:ascii="Times New Roman" w:hAnsi="Times New Roman" w:eastAsia="宋体" w:cs="Times New Roman"/>
                <w:color w:val="000000"/>
                <w:sz w:val="24"/>
              </w:rPr>
            </w:pPr>
            <w:ins w:id="259" w:author="小米" w:date="2026-02-02T08:20:11Z">
              <w:r>
                <w:rPr>
                  <w:rFonts w:hint="eastAsia" w:ascii="Times New Roman" w:hAnsi="Times New Roman" w:eastAsia="宋体" w:cs="Times New Roman"/>
                  <w:color w:val="000000"/>
                  <w:kern w:val="2"/>
                  <w:sz w:val="24"/>
                  <w:szCs w:val="21"/>
                  <w:lang w:val="en-US" w:eastAsia="zh-CN" w:bidi="ar-SA"/>
                </w:rPr>
                <w:t>暂无完全匹配的公开数据集。</w:t>
              </w:r>
            </w:ins>
          </w:p>
        </w:tc>
        <w:tc>
          <w:tcPr>
            <w:tcW w:w="223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2B9103CB">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60" w:author="小米" w:date="2026-02-02T08:20:11Z"/>
                <w:rFonts w:hint="eastAsia" w:ascii="Times New Roman" w:hAnsi="Times New Roman" w:eastAsia="宋体" w:cs="Times New Roman"/>
                <w:color w:val="000000"/>
                <w:kern w:val="2"/>
                <w:sz w:val="24"/>
              </w:rPr>
            </w:pPr>
            <w:ins w:id="261" w:author="小米" w:date="2026-02-02T08:20:11Z">
              <w:r>
                <w:rPr>
                  <w:rFonts w:hint="eastAsia" w:ascii="Times New Roman" w:hAnsi="Times New Roman" w:eastAsia="宋体" w:cs="Times New Roman"/>
                  <w:color w:val="000000"/>
                  <w:kern w:val="2"/>
                  <w:sz w:val="24"/>
                </w:rPr>
                <w:t>结合用户访谈、原型测试与场景模拟构建。</w:t>
              </w:r>
            </w:ins>
          </w:p>
          <w:p w14:paraId="595EBAC8">
            <w:pPr>
              <w:pStyle w:val="35"/>
              <w:keepNext w:val="0"/>
              <w:keepLines w:val="0"/>
              <w:widowControl/>
              <w:suppressLineNumbers w:val="0"/>
              <w:pBdr>
                <w:top w:val="none" w:color="1F1F1F" w:sz="0" w:space="0"/>
                <w:left w:val="none" w:color="1F1F1F" w:sz="0" w:space="0"/>
                <w:bottom w:val="none" w:color="1F1F1F" w:sz="0" w:space="0"/>
                <w:right w:val="none" w:color="1F1F1F" w:sz="0" w:space="0"/>
              </w:pBdr>
              <w:bidi w:val="0"/>
              <w:snapToGrid w:val="0"/>
              <w:spacing w:before="0" w:beforeAutospacing="0" w:after="0" w:afterAutospacing="0" w:line="240" w:lineRule="auto"/>
              <w:ind w:left="0" w:leftChars="0" w:right="0" w:rightChars="0" w:firstLine="0" w:firstLineChars="0"/>
              <w:jc w:val="left"/>
              <w:rPr>
                <w:ins w:id="262" w:author="小米" w:date="2026-02-02T08:20:11Z"/>
                <w:rFonts w:hint="eastAsia" w:ascii="Times New Roman" w:hAnsi="Times New Roman" w:eastAsia="宋体" w:cs="Times New Roman"/>
                <w:color w:val="000000"/>
                <w:kern w:val="2"/>
                <w:sz w:val="24"/>
              </w:rPr>
            </w:pPr>
            <w:ins w:id="263" w:author="小米" w:date="2026-02-02T08:20:11Z">
              <w:r>
                <w:rPr>
                  <w:rFonts w:hint="eastAsia" w:ascii="Times New Roman" w:hAnsi="Times New Roman" w:eastAsia="宋体" w:cs="Times New Roman"/>
                  <w:color w:val="000000"/>
                  <w:kern w:val="2"/>
                  <w:sz w:val="24"/>
                </w:rPr>
                <w:t>使用Prodigy进行意图分类与实体标注。</w:t>
              </w:r>
            </w:ins>
          </w:p>
        </w:tc>
      </w:tr>
    </w:tbl>
    <w:p w14:paraId="72C3B04E">
      <w:pPr>
        <w:pStyle w:val="3"/>
        <w:ind w:firstLine="480"/>
        <w:rPr>
          <w:ins w:id="264" w:author="YX Mu" w:date="2026-02-02T07:58:00Z"/>
          <w:rFonts w:hint="eastAsia" w:eastAsia="宋体" w:cs="Times New Roman"/>
        </w:rPr>
      </w:pPr>
    </w:p>
    <w:p w14:paraId="03B2AC91">
      <w:pPr>
        <w:pStyle w:val="3"/>
        <w:ind w:firstLine="0" w:firstLineChars="0"/>
        <w:rPr>
          <w:ins w:id="265" w:author="YX Mu" w:date="2026-02-02T08:01:00Z"/>
          <w:rFonts w:eastAsia="宋体" w:cs="Times New Roman"/>
        </w:rPr>
      </w:pPr>
    </w:p>
    <w:p w14:paraId="005A0B2E">
      <w:pPr>
        <w:pStyle w:val="3"/>
        <w:ind w:firstLine="0" w:firstLineChars="0"/>
        <w:rPr>
          <w:ins w:id="266" w:author="小米" w:date="2026-02-02T08:18:52Z"/>
          <w:rFonts w:hint="eastAsia" w:eastAsia="宋体" w:cs="Times New Roman"/>
        </w:rPr>
      </w:pPr>
      <w:r>
        <w:rPr>
          <w:rFonts w:hint="eastAsia" w:eastAsia="宋体" w:cs="Times New Roman"/>
          <w:lang w:eastAsia="zh-CN"/>
        </w:rPr>
        <w:t>2.</w:t>
      </w:r>
      <w:ins w:id="267" w:author="小米" w:date="2026-02-02T08:18:52Z">
        <w:r>
          <w:rPr>
            <w:rFonts w:hint="eastAsia" w:eastAsia="宋体" w:cs="Times New Roman"/>
            <w:b/>
            <w:bCs/>
            <w:u w:val="single"/>
          </w:rPr>
          <w:t>数据处理与质量保障</w:t>
        </w:r>
      </w:ins>
    </w:p>
    <w:p w14:paraId="07EDC677">
      <w:pPr>
        <w:pStyle w:val="3"/>
        <w:ind w:firstLine="480" w:firstLineChars="200"/>
        <w:rPr>
          <w:ins w:id="268" w:author="小米" w:date="2026-02-02T08:18:52Z"/>
          <w:rFonts w:hint="eastAsia" w:eastAsia="宋体" w:cs="Times New Roman"/>
        </w:rPr>
      </w:pPr>
      <w:ins w:id="269" w:author="小米" w:date="2026-02-02T08:18:52Z">
        <w:r>
          <w:rPr>
            <w:rFonts w:hint="eastAsia" w:eastAsia="宋体" w:cs="Times New Roman"/>
          </w:rPr>
          <w:t>在数据使用的全流程中，我们实施了严格的质量控制与安全管理。所有原始数据均经过系统性的清洗，包括去除重复样本、过滤低质量的模糊图像或含过高环境噪声的语音，以确保输入数据的洁净度。为进一步提升模型的鲁棒性，我们综合运用了旋转、色彩调整、噪声注入等数据增强技术来扩充数据多样性。在标注环节，我们通过多人交叉标注、专家审核及一致性计算来保障标注结果的准确性与可靠性。与此同时，我们始终将隐私与安全保护置于首位，在数据采集与标注过程中严格遵循规范，对所有可能涉及个人身份的信息进行了彻底的匿名化处理，并对存储与传输的数据进行了加密，确保整个数据生命周期的安全合规。</w:t>
        </w:r>
      </w:ins>
    </w:p>
    <w:p w14:paraId="2A163ED4">
      <w:pPr>
        <w:pStyle w:val="3"/>
        <w:ind w:firstLine="0" w:firstLineChars="0"/>
        <w:rPr>
          <w:ins w:id="270" w:author="小米" w:date="2026-02-02T08:18:52Z"/>
          <w:rFonts w:hint="eastAsia" w:eastAsia="宋体" w:cs="Times New Roman"/>
        </w:rPr>
      </w:pPr>
    </w:p>
    <w:p w14:paraId="4CA3E056">
      <w:pPr>
        <w:pStyle w:val="3"/>
        <w:ind w:firstLine="0" w:firstLineChars="0"/>
        <w:rPr>
          <w:ins w:id="271" w:author="小米" w:date="2026-02-02T08:18:52Z"/>
          <w:rFonts w:hint="eastAsia" w:eastAsia="宋体" w:cs="Times New Roman"/>
        </w:rPr>
      </w:pPr>
      <w:r>
        <w:rPr>
          <w:rFonts w:hint="eastAsia" w:eastAsia="宋体" w:cs="Times New Roman"/>
          <w:lang w:eastAsia="zh-CN"/>
        </w:rPr>
        <w:t>3.</w:t>
      </w:r>
      <w:ins w:id="272" w:author="小米" w:date="2026-02-02T08:18:52Z">
        <w:r>
          <w:rPr>
            <w:rFonts w:hint="eastAsia" w:eastAsia="宋体" w:cs="Times New Roman"/>
            <w:b/>
            <w:bCs/>
            <w:u w:val="single"/>
          </w:rPr>
          <w:t>数据设计的扩展性</w:t>
        </w:r>
      </w:ins>
    </w:p>
    <w:p w14:paraId="0FF45DCF">
      <w:pPr>
        <w:pStyle w:val="3"/>
        <w:ind w:firstLine="480" w:firstLineChars="200"/>
        <w:rPr>
          <w:ins w:id="273" w:author="YX Mu" w:date="2026-02-02T08:01:00Z"/>
          <w:rFonts w:eastAsia="宋体" w:cs="Times New Roman"/>
        </w:rPr>
      </w:pPr>
      <w:ins w:id="274" w:author="小米" w:date="2026-02-02T08:18:52Z">
        <w:r>
          <w:rPr>
            <w:rFonts w:hint="eastAsia" w:eastAsia="宋体" w:cs="Times New Roman"/>
          </w:rPr>
          <w:t>当前数据体系以支撑项目核心功能（药品查询、物品识别、实时交互）为首要目标。其模块化的设计（按感知模态划分）为未来功能扩展预留了空间，例如可通过补充新的物品类别图像或语音指令数据，快速支持“医疗设施信息识别”或“多语言查询”等新特性。</w:t>
        </w:r>
      </w:ins>
      <w:ins w:id="275" w:author="小米" w:date="2026-02-02T08:18:52Z">
        <w:r>
          <w:rPr>
            <w:rFonts w:hint="eastAsia" w:eastAsia="宋体" w:cs="Times New Roman"/>
          </w:rPr>
          <w:tab/>
        </w:r>
      </w:ins>
    </w:p>
    <w:p w14:paraId="5DFF087E">
      <w:pPr>
        <w:pStyle w:val="4"/>
        <w:numPr>
          <w:ilvl w:val="1"/>
          <w:numId w:val="0"/>
        </w:numPr>
        <w:rPr>
          <w:rFonts w:eastAsia="宋体" w:cs="Times New Roman"/>
        </w:rPr>
      </w:pPr>
      <w:bookmarkStart w:id="16" w:name="_Toc32666"/>
      <w:r>
        <w:rPr>
          <w:rFonts w:eastAsia="宋体" w:cs="Times New Roman"/>
          <w:bCs w:val="0"/>
          <w:color w:val="000000"/>
        </w:rPr>
        <w:t>1.3</w:t>
      </w:r>
      <w:r>
        <w:rPr>
          <w:rFonts w:hint="eastAsia" w:eastAsia="宋体" w:cs="Times New Roman"/>
        </w:rPr>
        <w:t>创新点</w:t>
      </w:r>
      <w:bookmarkEnd w:id="16"/>
    </w:p>
    <w:p w14:paraId="0D100563">
      <w:pPr>
        <w:pStyle w:val="5"/>
        <w:numPr>
          <w:ilvl w:val="2"/>
          <w:numId w:val="0"/>
        </w:numPr>
        <w:rPr>
          <w:rFonts w:eastAsia="宋体" w:cs="Times New Roman"/>
        </w:rPr>
      </w:pPr>
      <w:bookmarkStart w:id="17" w:name="_Toc26623"/>
      <w:r>
        <w:rPr>
          <w:rFonts w:eastAsia="宋体" w:cs="Times New Roman"/>
          <w:bCs w:val="0"/>
          <w:color w:val="000000"/>
        </w:rPr>
        <w:t>1.3.1</w:t>
      </w:r>
      <w:r>
        <w:rPr>
          <w:rFonts w:hint="eastAsia" w:eastAsia="宋体" w:cs="Times New Roman"/>
        </w:rPr>
        <w:t>技术创新点</w:t>
      </w:r>
      <w:bookmarkEnd w:id="17"/>
    </w:p>
    <w:p w14:paraId="3BD2ABF4">
      <w:pPr>
        <w:pStyle w:val="6"/>
        <w:numPr>
          <w:ilvl w:val="3"/>
          <w:numId w:val="0"/>
        </w:numPr>
        <w:rPr>
          <w:rFonts w:ascii="Times New Roman" w:hAnsi="Times New Roman" w:eastAsia="宋体" w:cs="Times New Roman"/>
          <w:sz w:val="24"/>
          <w:szCs w:val="24"/>
        </w:rPr>
      </w:pPr>
      <w:r>
        <w:rPr>
          <w:rFonts w:hint="eastAsia" w:ascii="Times New Roman" w:hAnsi="Times New Roman" w:eastAsia="宋体" w:cs="Times New Roman"/>
          <w:sz w:val="24"/>
          <w:szCs w:val="24"/>
        </w:rPr>
        <w:t>前端交互：基于指尖追踪的“悬停确认”自然交互范式</w:t>
      </w:r>
    </w:p>
    <w:p w14:paraId="138C4E42">
      <w:pPr>
        <w:pStyle w:val="3"/>
        <w:ind w:firstLine="480"/>
        <w:rPr>
          <w:rFonts w:eastAsia="宋体" w:cs="Times New Roman"/>
        </w:rPr>
      </w:pPr>
      <w:r>
        <w:rPr>
          <w:rFonts w:hint="eastAsia" w:eastAsia="宋体" w:cs="Times New Roman"/>
        </w:rPr>
        <w:t>针对老年人使用习惯，摒弃了传统AR设备依赖镜腿触控或虚拟射线等复杂交互方式，独立研发了基于单目RGB摄像头的指尖轨迹追踪与悬停判定算法。用户只需自然伸出手指指向目标并保持1秒，即可触发识别。这种“去手柄化”的自然交互技术，将操作门槛降到了最低。</w:t>
      </w:r>
    </w:p>
    <w:p w14:paraId="72BB1542">
      <w:pPr>
        <w:pStyle w:val="6"/>
        <w:numPr>
          <w:ilvl w:val="3"/>
          <w:numId w:val="0"/>
        </w:numPr>
        <w:rPr>
          <w:rFonts w:ascii="Times New Roman" w:hAnsi="Times New Roman" w:eastAsia="宋体" w:cs="Times New Roman"/>
          <w:sz w:val="24"/>
          <w:szCs w:val="24"/>
        </w:rPr>
      </w:pPr>
      <w:r>
        <w:rPr>
          <w:rFonts w:hint="eastAsia" w:ascii="Times New Roman" w:hAnsi="Times New Roman" w:eastAsia="宋体" w:cs="Times New Roman"/>
          <w:sz w:val="24"/>
          <w:szCs w:val="24"/>
        </w:rPr>
        <w:t>系统架构：多模态融合与端云协同的流式处理架构</w:t>
      </w:r>
    </w:p>
    <w:p w14:paraId="060CB190">
      <w:pPr>
        <w:pStyle w:val="3"/>
        <w:ind w:firstLine="480"/>
        <w:rPr>
          <w:rFonts w:eastAsia="宋体" w:cs="Times New Roman"/>
        </w:rPr>
      </w:pPr>
      <w:r>
        <w:rPr>
          <w:rFonts w:hint="eastAsia" w:eastAsia="宋体" w:cs="Times New Roman"/>
        </w:rPr>
        <w:t>系统创新性地实现了图像和语音的多模态融合架构，通过时间窗口机制，将药品包装图像（OCR识别）与用户语音查询（ASR识别）进行语义对齐和融合分析。同时，系统采用两阶段工具执行策略，优先执行网络搜索工具获取最新医疗信息，然后将搜索结果传递给知识工具进行深度分析。这种架构设计确保了医疗信息的时效性和准确性，解决了传统系统依赖过时训练数据的问题。系统还支持流式处理架构，通过WebSocket实时传输音频流和图像流，实现端到端低延迟的快速响应。</w:t>
      </w:r>
    </w:p>
    <w:p w14:paraId="032CFC37">
      <w:pPr>
        <w:pStyle w:val="6"/>
        <w:numPr>
          <w:ilvl w:val="3"/>
          <w:numId w:val="0"/>
        </w:numPr>
        <w:rPr>
          <w:rFonts w:ascii="Times New Roman" w:hAnsi="Times New Roman" w:eastAsia="宋体" w:cs="Times New Roman"/>
          <w:color w:val="BFBFBF" w:themeColor="background1" w:themeShade="BF"/>
          <w:sz w:val="24"/>
          <w:szCs w:val="24"/>
        </w:rPr>
      </w:pPr>
      <w:r>
        <w:rPr>
          <w:rFonts w:hint="eastAsia" w:ascii="Times New Roman" w:hAnsi="Times New Roman" w:eastAsia="宋体" w:cs="Times New Roman"/>
          <w:color w:val="BFBFBF" w:themeColor="background1" w:themeShade="BF"/>
          <w:sz w:val="24"/>
          <w:szCs w:val="24"/>
        </w:rPr>
        <w:t>核心算法：轻量化与精准化的ASR处理</w:t>
      </w:r>
      <w:r>
        <w:rPr>
          <w:rFonts w:ascii="Times New Roman" w:hAnsi="Times New Roman" w:eastAsia="宋体" w:cs="Times New Roman"/>
          <w:color w:val="BFBFBF" w:themeColor="background1" w:themeShade="BF"/>
        </w:rPr>
        <w:commentReference w:id="26"/>
      </w:r>
    </w:p>
    <w:p w14:paraId="1BF2FFF8">
      <w:pPr>
        <w:pStyle w:val="3"/>
        <w:ind w:firstLine="480"/>
        <w:rPr>
          <w:rFonts w:eastAsia="宋体" w:cs="Times New Roman"/>
          <w:color w:val="BFBFBF" w:themeColor="background1" w:themeShade="BF"/>
        </w:rPr>
      </w:pPr>
      <w:r>
        <w:rPr>
          <w:rFonts w:hint="eastAsia" w:eastAsia="宋体" w:cs="Times New Roman"/>
          <w:color w:val="BFBFBF" w:themeColor="background1" w:themeShade="BF"/>
        </w:rPr>
        <w:t>在语音识别核心模块进行了深度优化：</w:t>
      </w:r>
    </w:p>
    <w:p w14:paraId="56F980E6">
      <w:pPr>
        <w:pStyle w:val="3"/>
        <w:ind w:firstLine="480"/>
        <w:rPr>
          <w:rFonts w:eastAsia="宋体" w:cs="Times New Roman"/>
          <w:color w:val="BFBFBF" w:themeColor="background1" w:themeShade="BF"/>
        </w:rPr>
      </w:pPr>
      <w:r>
        <w:rPr>
          <w:rFonts w:hint="eastAsia" w:eastAsia="宋体" w:cs="Times New Roman"/>
          <w:color w:val="BFBFBF" w:themeColor="background1" w:themeShade="BF"/>
          <w:lang w:eastAsia="zh-CN"/>
        </w:rPr>
        <w:t>1.</w:t>
      </w:r>
      <w:r>
        <w:rPr>
          <w:rFonts w:hint="eastAsia" w:eastAsia="宋体" w:cs="Times New Roman"/>
          <w:b/>
          <w:bCs/>
          <w:color w:val="BFBFBF" w:themeColor="background1" w:themeShade="BF"/>
          <w:u w:val="single"/>
        </w:rPr>
        <w:t>传输与处理优化</w:t>
      </w:r>
      <w:r>
        <w:rPr>
          <w:rFonts w:hint="eastAsia" w:eastAsia="宋体" w:cs="Times New Roman"/>
          <w:color w:val="BFBFBF" w:themeColor="background1" w:themeShade="BF"/>
        </w:rPr>
        <w:t>：构建了轻量级流式PCM音频传输架构，采用40ms分片传输以平衡延迟与网络开销，端到端延迟控制在100ms内。融合语音活动检测（VAD）与结束信号，并设计防重入逻辑与300ms语音保护机制，显著提升了实时语音处理的稳定性。</w:t>
      </w:r>
    </w:p>
    <w:p w14:paraId="73646E58">
      <w:pPr>
        <w:pStyle w:val="3"/>
        <w:ind w:firstLine="480"/>
        <w:rPr>
          <w:ins w:id="276" w:author="胡航宾" w:date="2026-02-02T02:38:00Z"/>
          <w:rFonts w:eastAsia="宋体" w:cs="Times New Roman"/>
          <w:color w:val="BFBFBF" w:themeColor="background1" w:themeShade="BF"/>
        </w:rPr>
      </w:pPr>
      <w:r>
        <w:rPr>
          <w:rFonts w:hint="eastAsia" w:eastAsia="宋体" w:cs="Times New Roman"/>
          <w:color w:val="BFBFBF" w:themeColor="background1" w:themeShade="BF"/>
          <w:lang w:eastAsia="zh-CN"/>
        </w:rPr>
        <w:t>2.</w:t>
      </w:r>
      <w:r>
        <w:rPr>
          <w:rFonts w:hint="eastAsia" w:eastAsia="宋体" w:cs="Times New Roman"/>
          <w:b/>
          <w:bCs/>
          <w:color w:val="BFBFBF" w:themeColor="background1" w:themeShade="BF"/>
          <w:u w:val="single"/>
        </w:rPr>
        <w:t>推理优化</w:t>
      </w:r>
      <w:r>
        <w:rPr>
          <w:rFonts w:hint="eastAsia" w:eastAsia="宋体" w:cs="Times New Roman"/>
          <w:color w:val="BFBFBF" w:themeColor="background1" w:themeShade="BF"/>
        </w:rPr>
        <w:t>：在FunASR模型基础上，集成了针对场景的中文纠错与重复字符过滤后处理模块，在不引入额外延迟的前提下，有效提升了语音识别的最终准确率。</w:t>
      </w:r>
    </w:p>
    <w:p w14:paraId="634CADF5">
      <w:pPr>
        <w:pStyle w:val="3"/>
        <w:ind w:firstLine="480"/>
        <w:rPr>
          <w:rFonts w:eastAsia="宋体" w:cs="Times New Roman"/>
        </w:rPr>
      </w:pPr>
      <w:ins w:id="277" w:author="胡航宾" w:date="2026-02-02T02:38:00Z">
        <w:r>
          <w:rPr>
            <w:rFonts w:hint="eastAsia" w:eastAsia="宋体" w:cs="Times New Roman"/>
          </w:rPr>
          <w:t>选择</w:t>
        </w:r>
      </w:ins>
      <w:commentRangeStart w:id="27"/>
      <w:commentRangeStart w:id="28"/>
      <w:r>
        <w:rPr>
          <w:rFonts w:eastAsia="宋体" w:cs="Times New Roman"/>
        </w:rPr>
        <w:commentReference w:id="27"/>
      </w:r>
      <w:commentRangeEnd w:id="27"/>
      <w:commentRangeEnd w:id="28"/>
      <w:r>
        <w:rPr>
          <w:rFonts w:eastAsia="宋体" w:cs="Times New Roman"/>
        </w:rPr>
        <w:commentReference w:id="28"/>
      </w:r>
      <w:ins w:id="278" w:author="胡航宾" w:date="2026-02-02T02:38:00Z">
        <w:r>
          <w:rPr>
            <w:rFonts w:hint="eastAsia" w:eastAsia="宋体" w:cs="Times New Roman"/>
          </w:rPr>
          <w:t>删掉？</w:t>
        </w:r>
      </w:ins>
    </w:p>
    <w:p w14:paraId="662FB325">
      <w:pPr>
        <w:pStyle w:val="5"/>
        <w:numPr>
          <w:ilvl w:val="2"/>
          <w:numId w:val="0"/>
        </w:numPr>
        <w:rPr>
          <w:rFonts w:eastAsia="宋体" w:cs="Times New Roman"/>
        </w:rPr>
      </w:pPr>
      <w:bookmarkStart w:id="18" w:name="_Toc24515"/>
      <w:r>
        <w:rPr>
          <w:rFonts w:eastAsia="宋体" w:cs="Times New Roman"/>
          <w:bCs w:val="0"/>
          <w:color w:val="000000"/>
        </w:rPr>
        <w:t>1.3.</w:t>
      </w:r>
      <w:commentRangeStart w:id="29"/>
      <w:r>
        <w:rPr>
          <w:rFonts w:eastAsia="宋体" w:cs="Times New Roman"/>
          <w:bCs w:val="0"/>
          <w:color w:val="000000"/>
        </w:rPr>
        <w:t>2</w:t>
      </w:r>
      <w:r>
        <w:rPr>
          <w:rFonts w:hint="eastAsia" w:eastAsia="宋体" w:cs="Times New Roman"/>
        </w:rPr>
        <w:t>功能创新点</w:t>
      </w:r>
      <w:commentRangeEnd w:id="29"/>
      <w:r>
        <w:rPr>
          <w:rFonts w:eastAsia="宋体" w:cs="Times New Roman"/>
        </w:rPr>
        <w:commentReference w:id="29"/>
      </w:r>
      <w:bookmarkEnd w:id="18"/>
    </w:p>
    <w:p w14:paraId="5FC433F1">
      <w:pPr>
        <w:pStyle w:val="3"/>
        <w:ind w:firstLine="480"/>
        <w:rPr>
          <w:rFonts w:eastAsia="宋体" w:cs="Times New Roman"/>
        </w:rPr>
      </w:pPr>
      <w:r>
        <w:rPr>
          <w:rFonts w:hint="eastAsia" w:eastAsia="宋体" w:cs="Times New Roman"/>
        </w:rPr>
        <w:t>本项目以先进的AR交互技术与智能服务能力为核心，围绕老年用户和信息获取受限人群的实际需求，构建了一套深度适老化、强调多模态融合的功能体系，形成了具有鲜明应用导向的创新设计，主要体现在以下几个方面：</w:t>
      </w:r>
    </w:p>
    <w:p w14:paraId="5673B52E">
      <w:pPr>
        <w:pStyle w:val="3"/>
        <w:ind w:firstLine="480"/>
        <w:rPr>
          <w:rFonts w:eastAsia="宋体" w:cs="Times New Roman"/>
        </w:rPr>
      </w:pPr>
      <w:r>
        <w:rPr>
          <w:rFonts w:hint="eastAsia" w:eastAsia="宋体" w:cs="Times New Roman"/>
          <w:lang w:eastAsia="zh-CN"/>
        </w:rPr>
        <w:t>1.</w:t>
      </w:r>
      <w:r>
        <w:rPr>
          <w:rFonts w:hint="eastAsia" w:eastAsia="宋体" w:cs="Times New Roman"/>
          <w:b/>
          <w:bCs/>
          <w:u w:val="single"/>
        </w:rPr>
        <w:t>面向老年用户的直觉化AR交互设计</w:t>
      </w:r>
      <w:r>
        <w:rPr>
          <w:rFonts w:hint="eastAsia" w:eastAsia="宋体" w:cs="Times New Roman"/>
          <w:b/>
          <w:bCs/>
        </w:rPr>
        <w:t>：</w:t>
      </w:r>
      <w:r>
        <w:rPr>
          <w:rFonts w:hint="eastAsia" w:eastAsia="宋体" w:cs="Times New Roman"/>
        </w:rPr>
        <w:t>针对老年人常见的视力下降与视觉疲劳问题，系统在界面呈现上有意识地弱化偏科技感的细线条与复杂装饰，转而采用高对比度配色、大字号文字与卡片化信息布局，显著提升信息可读性与视觉稳定性。在此基础上，项目引入双目视差渲染机制，在左右眼显示画面中构建微小视差，形成符合人眼生理特性的伪3D景深效果，使信息层次更加清晰，有效缓解长时间佩戴AR设备带来的视觉负担。同时，系统设计了符合直觉的“</w:t>
      </w:r>
      <w:r>
        <w:rPr>
          <w:rFonts w:hint="eastAsia" w:eastAsia="宋体" w:cs="Times New Roman"/>
          <w:b/>
          <w:bCs/>
          <w:u w:val="single"/>
        </w:rPr>
        <w:t>挥手即去</w:t>
      </w:r>
      <w:r>
        <w:rPr>
          <w:rFonts w:hint="eastAsia" w:eastAsia="宋体" w:cs="Times New Roman"/>
        </w:rPr>
        <w:t>”清屏手势，通过识别用户张开手掌的自然动作完成信息卡片的快速清除，实现看完即走的轻量化交互，显著降低操作复杂度，增强老年用户的使用信心。</w:t>
      </w:r>
    </w:p>
    <w:p w14:paraId="406DAE23">
      <w:pPr>
        <w:pStyle w:val="3"/>
        <w:ind w:firstLine="480"/>
        <w:rPr>
          <w:rFonts w:eastAsia="宋体" w:cs="Times New Roman"/>
        </w:rPr>
      </w:pPr>
      <w:r>
        <w:rPr>
          <w:rFonts w:hint="eastAsia" w:eastAsia="宋体" w:cs="Times New Roman"/>
          <w:lang w:eastAsia="zh-CN"/>
        </w:rPr>
        <w:t>2.</w:t>
      </w:r>
      <w:r>
        <w:rPr>
          <w:rFonts w:hint="eastAsia" w:eastAsia="宋体" w:cs="Times New Roman"/>
          <w:b/>
          <w:bCs/>
          <w:u w:val="single"/>
        </w:rPr>
        <w:t>面向医疗健康场景的主动式智能服务能力</w:t>
      </w:r>
      <w:r>
        <w:rPr>
          <w:rFonts w:hint="eastAsia" w:eastAsia="宋体" w:cs="Times New Roman"/>
          <w:b/>
          <w:bCs/>
        </w:rPr>
        <w:t>：</w:t>
      </w:r>
      <w:r>
        <w:rPr>
          <w:rFonts w:hint="eastAsia" w:eastAsia="宋体" w:cs="Times New Roman"/>
        </w:rPr>
        <w:t>项目围绕医疗健康需求构建了深度整合的智能工具链，实现从信息获取到安全提醒的闭环服务。在药品查询方面，系统能够从用户拍摄的药品包装中自动提取药品名称、生产厂家、功能主治、用法用量及注意事项等关键信息，为视障及老年用户提供无障碍的信息获取体验。在此基础上，系统进一步融合图像识别结果与语音查询意图，主动开展用药安全分析，结合本地知识库与实时网络信息，识别潜在的药品相互作用风险，并生成针对性的安全建议，将传统的被动查询升级为主动健康守护。此外，系统支持会话记忆与场景记忆，能够结合用户历史行为与当前物理环境（如药箱前、居家场景），提供连续、个性化的信息推荐与服务，使智能体具备“理解用户、陪伴使用”的能力。</w:t>
      </w:r>
    </w:p>
    <w:p w14:paraId="2A60CF6F">
      <w:pPr>
        <w:pStyle w:val="3"/>
        <w:ind w:firstLine="480"/>
        <w:rPr>
          <w:ins w:id="279" w:author="孙宇凯" w:date="2026-02-02T11:48:56Z"/>
          <w:rFonts w:hint="eastAsia" w:eastAsia="宋体" w:cs="Times New Roman"/>
        </w:rPr>
      </w:pPr>
      <w:r>
        <w:rPr>
          <w:rFonts w:hint="eastAsia" w:eastAsia="宋体" w:cs="Times New Roman"/>
          <w:lang w:eastAsia="zh-CN"/>
        </w:rPr>
        <w:t>3.</w:t>
      </w:r>
      <w:r>
        <w:rPr>
          <w:rFonts w:hint="eastAsia" w:eastAsia="宋体" w:cs="Times New Roman"/>
          <w:b/>
          <w:bCs/>
          <w:u w:val="single"/>
        </w:rPr>
        <w:t>面向社交场景的实时听觉辅助功能</w:t>
      </w:r>
      <w:r>
        <w:rPr>
          <w:rFonts w:hint="eastAsia" w:eastAsia="宋体" w:cs="Times New Roman"/>
          <w:b/>
          <w:bCs/>
        </w:rPr>
        <w:t>：</w:t>
      </w:r>
      <w:r>
        <w:rPr>
          <w:rFonts w:hint="eastAsia" w:eastAsia="宋体" w:cs="Times New Roman"/>
        </w:rPr>
        <w:t>针对老年人听力衰退在日常交流中造成的沟通障碍，项目开发了实时字幕辅助功能。在面对面交流过程中，系统可将对方语音实时转写为文字，并以滚动字幕形式呈现在AR视野中。该功能结合语音活动检测技术进行自动断句，能够适应自然对话的节奏与停顿，显著降低交流理解成本，成为老年用户的“沟通增强耳”，有效提升其社交参与感与生活质量。</w:t>
      </w:r>
    </w:p>
    <w:p w14:paraId="66294F4C">
      <w:pPr>
        <w:pStyle w:val="3"/>
        <w:ind w:firstLine="480"/>
        <w:rPr>
          <w:ins w:id="280" w:author="孙宇凯" w:date="2026-02-02T11:48:57Z"/>
          <w:rFonts w:hint="eastAsia" w:eastAsia="宋体" w:cs="Times New Roman"/>
        </w:rPr>
      </w:pPr>
    </w:p>
    <w:p w14:paraId="36C18A6E">
      <w:pPr>
        <w:pStyle w:val="3"/>
        <w:ind w:firstLine="480"/>
        <w:rPr>
          <w:ins w:id="281" w:author="孙宇凯" w:date="2026-02-02T11:49:21Z"/>
          <w:rFonts w:hint="eastAsia" w:eastAsia="宋体" w:cs="Times New Roman"/>
          <w:rPrChange w:id="282" w:author="孙宇凯" w:date="2026-02-02T12:01:29Z">
            <w:rPr>
              <w:ins w:id="283" w:author="孙宇凯" w:date="2026-02-02T11:49:21Z"/>
              <w:rFonts w:hint="eastAsia" w:eastAsia="宋体" w:cs="Times New Roman"/>
            </w:rPr>
          </w:rPrChange>
        </w:rPr>
      </w:pPr>
      <w:ins w:id="284" w:author="孙宇凯" w:date="2026-02-02T11:48:57Z">
        <w:r>
          <w:rPr>
            <w:rFonts w:hint="eastAsia" w:eastAsia="宋体" w:cs="Times New Roman"/>
            <w:rPrChange w:id="285" w:author="孙宇凯" w:date="2026-02-02T12:01:29Z">
              <w:rPr>
                <w:rFonts w:hint="eastAsia" w:eastAsia="宋体" w:cs="Times New Roman"/>
              </w:rPr>
            </w:rPrChange>
          </w:rPr>
          <w:t>本项目以先进的AR交互技术与智能服务能力为核心，围绕老年用户和信息获取受限人群的实际需求，构建了一套深度适老化、强调多模态融合的功能体系，形成了具有鲜明应用导向的创新设计。创新点主要体现在以下四个方面，分别针对传统操作复杂、视觉障碍、听觉障碍和认知理解困难等核心痛点，通过技术融合与场景化设计实现突破性优化。</w:t>
        </w:r>
      </w:ins>
      <w:r>
        <w:commentReference w:id="30"/>
      </w:r>
    </w:p>
    <w:p w14:paraId="451713BE">
      <w:pPr>
        <w:pStyle w:val="3"/>
        <w:numPr>
          <w:ilvl w:val="0"/>
          <w:numId w:val="4"/>
        </w:numPr>
        <w:ind w:firstLine="480"/>
        <w:rPr>
          <w:ins w:id="287" w:author="孙宇凯" w:date="2026-02-02T11:54:55Z"/>
          <w:rFonts w:hint="eastAsia" w:ascii="Times New Roman" w:hAnsi="Times New Roman" w:eastAsia="宋体" w:cs="Times New Roman"/>
          <w:kern w:val="2"/>
          <w:sz w:val="24"/>
          <w:szCs w:val="21"/>
          <w:lang w:val="en-US" w:eastAsia="zh-CN" w:bidi="ar"/>
          <w:rPrChange w:id="288" w:author="孙宇凯" w:date="2026-02-02T12:01:29Z">
            <w:rPr>
              <w:ins w:id="289" w:author="孙宇凯" w:date="2026-02-02T11:54:55Z"/>
              <w:rFonts w:hint="eastAsia" w:ascii="Times New Roman" w:hAnsi="Times New Roman" w:eastAsia="宋体" w:cs="Times New Roman"/>
              <w:kern w:val="2"/>
              <w:sz w:val="24"/>
              <w:szCs w:val="21"/>
              <w:lang w:val="en-US" w:eastAsia="zh-CN" w:bidi="ar"/>
            </w:rPr>
          </w:rPrChange>
        </w:rPr>
      </w:pPr>
      <w:ins w:id="290" w:author="孙宇凯" w:date="2026-02-02T11:49:22Z">
        <w:r>
          <w:rPr>
            <w:rFonts w:hint="eastAsia" w:eastAsia="宋体" w:cs="Times New Roman"/>
            <w:b/>
            <w:bCs/>
            <w:u w:val="single"/>
            <w:rPrChange w:id="291" w:author="孙宇凯" w:date="2026-02-02T12:01:29Z">
              <w:rPr>
                <w:rFonts w:hint="eastAsia" w:eastAsia="宋体" w:cs="Times New Roman"/>
                <w:b/>
                <w:bCs/>
                <w:u w:val="single"/>
              </w:rPr>
            </w:rPrChange>
          </w:rPr>
          <w:t>操作简化：从多步操作到一步触发的直觉化交互创新</w:t>
        </w:r>
      </w:ins>
      <w:ins w:id="293" w:author="孙宇凯" w:date="2026-02-02T11:51:02Z">
        <w:r>
          <w:rPr>
            <w:rFonts w:hint="eastAsia" w:eastAsia="宋体" w:cs="Times New Roman"/>
            <w:b/>
            <w:bCs/>
            <w:u w:val="single"/>
            <w:lang w:eastAsia="zh-CN"/>
            <w:rPrChange w:id="294" w:author="孙宇凯" w:date="2026-02-02T12:01:29Z">
              <w:rPr>
                <w:rFonts w:hint="eastAsia" w:eastAsia="宋体" w:cs="Times New Roman"/>
                <w:b/>
                <w:bCs/>
                <w:u w:val="single"/>
                <w:lang w:eastAsia="zh-CN"/>
              </w:rPr>
            </w:rPrChange>
          </w:rPr>
          <w:t>。</w:t>
        </w:r>
      </w:ins>
      <w:ins w:id="296" w:author="孙宇凯" w:date="2026-02-02T11:54:52Z">
        <w:r>
          <w:rPr>
            <w:rFonts w:hint="eastAsia" w:eastAsia="宋体" w:cs="Times New Roman"/>
            <w:lang w:bidi="ar"/>
            <w:rPrChange w:id="297" w:author="孙宇凯" w:date="2026-02-02T12:01:29Z">
              <w:rPr>
                <w:rFonts w:hint="eastAsia" w:eastAsia="宋体" w:cs="Times New Roman"/>
                <w:lang w:bidi="ar"/>
              </w:rPr>
            </w:rPrChange>
          </w:rPr>
          <w:t>传统智能手机应用在信息查询时需经历“解锁设备→寻找应用→启动相机→对焦拍摄”至少四步操作，对老年用户存在认知负担重、操作路径长的问题。本项目基于AR眼镜第一视角特性，独创“一指即达”交互范式：用户仅需通过自然手势（如食指指向目标）并短暂悬停，系统即可自动触发识别流程。其创新亮点在于</w:t>
        </w:r>
      </w:ins>
      <w:ins w:id="299" w:author="孙宇凯" w:date="2026-02-02T11:54:52Z">
        <w:r>
          <w:rPr>
            <w:rFonts w:hint="eastAsia" w:eastAsia="宋体" w:cs="Times New Roman"/>
            <w:lang w:bidi="ar"/>
            <w:rPrChange w:id="300" w:author="孙宇凯" w:date="2026-02-02T12:01:29Z">
              <w:rPr>
                <w:rFonts w:hint="eastAsia" w:eastAsia="宋体" w:cs="Times New Roman"/>
                <w:lang w:bidi="ar"/>
              </w:rPr>
            </w:rPrChange>
          </w:rPr>
          <w:t>基于</w:t>
        </w:r>
        <w:bookmarkStart w:id="94" w:name="_GoBack"/>
        <w:bookmarkEnd w:id="94"/>
        <w:r>
          <w:rPr>
            <w:rFonts w:hint="eastAsia" w:eastAsia="宋体" w:cs="Times New Roman"/>
            <w:lang w:bidi="ar"/>
            <w:rPrChange w:id="300" w:author="孙宇凯" w:date="2026-02-02T12:01:29Z">
              <w:rPr>
                <w:rFonts w:hint="eastAsia" w:eastAsia="宋体" w:cs="Times New Roman"/>
                <w:lang w:bidi="ar"/>
              </w:rPr>
            </w:rPrChange>
          </w:rPr>
          <w:t>单目RGB摄像头的指尖轨迹追踪与悬停判定算法</w:t>
        </w:r>
      </w:ins>
      <w:ins w:id="302" w:author="孙宇凯" w:date="2026-02-02T11:54:52Z">
        <w:r>
          <w:rPr>
            <w:rFonts w:hint="eastAsia" w:eastAsia="宋体" w:cs="Times New Roman"/>
            <w:lang w:bidi="ar"/>
            <w:rPrChange w:id="303" w:author="孙宇凯" w:date="2026-02-02T12:01:29Z">
              <w:rPr>
                <w:rFonts w:hint="eastAsia" w:eastAsia="宋体" w:cs="Times New Roman"/>
                <w:lang w:bidi="ar"/>
              </w:rPr>
            </w:rPrChange>
          </w:rPr>
          <w:t>，无需手柄或触控，结合双目视差渲染机制（通过左右眼视差生成伪3D景深）与高对比度适老化界面，显著降低操作门槛。例如，用户指向药盒悬停1秒即完成拍照，并通过“挥手即去”手势快速清屏，实现“看完即走”的轻量化交互。</w:t>
        </w:r>
      </w:ins>
    </w:p>
    <w:p w14:paraId="0D4380C2">
      <w:pPr>
        <w:pStyle w:val="3"/>
        <w:numPr>
          <w:ilvl w:val="0"/>
          <w:numId w:val="4"/>
        </w:numPr>
        <w:ind w:firstLine="480"/>
        <w:rPr>
          <w:ins w:id="305" w:author="孙宇凯" w:date="2026-02-02T11:58:31Z"/>
          <w:rFonts w:hint="eastAsia" w:ascii="Times New Roman" w:hAnsi="Times New Roman" w:eastAsia="宋体" w:cs="Times New Roman"/>
          <w:kern w:val="2"/>
          <w:sz w:val="24"/>
          <w:szCs w:val="21"/>
          <w:lang w:val="en-US" w:eastAsia="zh-CN" w:bidi="ar"/>
          <w:rPrChange w:id="306" w:author="孙宇凯" w:date="2026-02-02T12:01:29Z">
            <w:rPr>
              <w:ins w:id="307" w:author="孙宇凯" w:date="2026-02-02T11:58:31Z"/>
              <w:rFonts w:hint="eastAsia" w:ascii="Times New Roman" w:hAnsi="Times New Roman" w:eastAsia="宋体" w:cs="Times New Roman"/>
              <w:kern w:val="2"/>
              <w:sz w:val="24"/>
              <w:szCs w:val="21"/>
              <w:lang w:val="en-US" w:eastAsia="zh-CN" w:bidi="ar"/>
            </w:rPr>
          </w:rPrChange>
        </w:rPr>
      </w:pPr>
      <w:ins w:id="308" w:author="孙宇凯" w:date="2026-02-02T11:50:59Z">
        <w:r>
          <w:rPr>
            <w:rFonts w:hint="eastAsia" w:ascii="Times New Roman" w:hAnsi="Times New Roman" w:eastAsia="宋体" w:cs="Times New Roman"/>
            <w:b/>
            <w:bCs/>
            <w:kern w:val="2"/>
            <w:sz w:val="24"/>
            <w:szCs w:val="21"/>
            <w:u w:val="single"/>
            <w:lang w:val="en-US" w:eastAsia="zh-CN" w:bidi="ar"/>
            <w:rPrChange w:id="309" w:author="孙宇凯" w:date="2026-02-02T12:01:29Z">
              <w:rPr>
                <w:rFonts w:hint="eastAsia" w:ascii="Times New Roman" w:hAnsi="Times New Roman" w:eastAsia="宋体" w:cs="Times New Roman"/>
                <w:b/>
                <w:bCs/>
                <w:kern w:val="2"/>
                <w:sz w:val="24"/>
                <w:szCs w:val="21"/>
                <w:u w:val="single"/>
                <w:lang w:val="en-US" w:eastAsia="zh-CN" w:bidi="ar"/>
              </w:rPr>
            </w:rPrChange>
          </w:rPr>
          <w:t>智能药品识别：多模态融合解决“看不清”难题</w:t>
        </w:r>
      </w:ins>
      <w:ins w:id="311" w:author="孙宇凯" w:date="2026-02-02T11:51:01Z">
        <w:r>
          <w:rPr>
            <w:rFonts w:hint="eastAsia" w:eastAsia="宋体" w:cs="Times New Roman"/>
            <w:b/>
            <w:bCs/>
            <w:kern w:val="2"/>
            <w:sz w:val="24"/>
            <w:szCs w:val="21"/>
            <w:u w:val="single"/>
            <w:lang w:val="en-US" w:eastAsia="zh-CN" w:bidi="ar"/>
            <w:rPrChange w:id="312" w:author="孙宇凯" w:date="2026-02-02T12:01:29Z">
              <w:rPr>
                <w:rFonts w:hint="eastAsia" w:eastAsia="宋体" w:cs="Times New Roman"/>
                <w:b/>
                <w:bCs/>
                <w:kern w:val="2"/>
                <w:sz w:val="24"/>
                <w:szCs w:val="21"/>
                <w:u w:val="single"/>
                <w:lang w:val="en-US" w:eastAsia="zh-CN" w:bidi="ar"/>
              </w:rPr>
            </w:rPrChange>
          </w:rPr>
          <w:t>。</w:t>
        </w:r>
      </w:ins>
      <w:ins w:id="314" w:author="孙宇凯" w:date="2026-02-02T11:56:32Z">
        <w:r>
          <w:rPr>
            <w:rFonts w:hint="eastAsia" w:eastAsia="宋体" w:cs="Times New Roman"/>
            <w:b w:val="0"/>
            <w:bCs w:val="0"/>
            <w:u w:val="none"/>
            <w:lang w:bidi="ar"/>
            <w:rPrChange w:id="315" w:author="孙宇凯" w:date="2026-02-02T12:01:29Z">
              <w:rPr>
                <w:rFonts w:hint="eastAsia" w:eastAsia="宋体" w:cs="Times New Roman"/>
                <w:b w:val="0"/>
                <w:bCs w:val="0"/>
                <w:u w:val="none"/>
                <w:lang w:bidi="ar"/>
              </w:rPr>
            </w:rPrChange>
          </w:rPr>
          <w:t>针对药品说明书字小难辨的问题，系统通过视觉感知与语义理解深度融合，在用户拍摄药盒后并行执行OCR文字识别、物体检测与场景分析。创新性地采用</w:t>
        </w:r>
      </w:ins>
      <w:ins w:id="317" w:author="孙宇凯" w:date="2026-02-02T11:56:32Z">
        <w:r>
          <w:rPr>
            <w:rFonts w:hint="eastAsia" w:eastAsia="宋体" w:cs="Times New Roman"/>
            <w:b w:val="0"/>
            <w:bCs w:val="0"/>
            <w:u w:val="none"/>
            <w:lang w:bidi="ar"/>
            <w:rPrChange w:id="318" w:author="孙宇凯" w:date="2026-02-02T12:01:29Z">
              <w:rPr>
                <w:rFonts w:hint="eastAsia" w:eastAsia="宋体" w:cs="Times New Roman"/>
                <w:b w:val="0"/>
                <w:bCs w:val="0"/>
                <w:u w:val="none"/>
                <w:lang w:bidi="ar"/>
              </w:rPr>
            </w:rPrChange>
          </w:rPr>
          <w:t>YOLOv8检测+区域化OCR智能重组架构</w:t>
        </w:r>
      </w:ins>
      <w:ins w:id="320" w:author="孙宇凯" w:date="2026-02-02T11:56:32Z">
        <w:r>
          <w:rPr>
            <w:rFonts w:hint="eastAsia" w:eastAsia="宋体" w:cs="Times New Roman"/>
            <w:b w:val="0"/>
            <w:bCs w:val="0"/>
            <w:u w:val="none"/>
            <w:lang w:bidi="ar"/>
            <w:rPrChange w:id="321" w:author="孙宇凯" w:date="2026-02-02T12:01:29Z">
              <w:rPr>
                <w:rFonts w:hint="eastAsia" w:eastAsia="宋体" w:cs="Times New Roman"/>
                <w:b w:val="0"/>
                <w:bCs w:val="0"/>
                <w:u w:val="none"/>
                <w:lang w:bidi="ar"/>
              </w:rPr>
            </w:rPrChange>
          </w:rPr>
          <w:t>：先定位药盒边界，再对区域内文字进行空间聚类，将分散的“用法”“用量”等关键词重组为连贯段落（如“用法用量：口服，一次一片”）。同时，在结果中主动标注药物相互作用风险，形成从“拍”到“懂”的闭环服务。</w:t>
        </w:r>
      </w:ins>
    </w:p>
    <w:p w14:paraId="74B3E09B">
      <w:pPr>
        <w:pStyle w:val="3"/>
        <w:numPr>
          <w:ilvl w:val="0"/>
          <w:numId w:val="4"/>
        </w:numPr>
        <w:ind w:firstLine="480"/>
        <w:rPr>
          <w:ins w:id="323" w:author="孙宇凯" w:date="2026-02-02T12:00:19Z"/>
          <w:rFonts w:hint="eastAsia" w:ascii="Times New Roman" w:hAnsi="Times New Roman" w:eastAsia="宋体" w:cs="Times New Roman"/>
          <w:kern w:val="2"/>
          <w:sz w:val="24"/>
          <w:szCs w:val="21"/>
          <w:lang w:val="en-US" w:eastAsia="zh-CN" w:bidi="ar"/>
          <w:rPrChange w:id="324" w:author="孙宇凯" w:date="2026-02-02T12:01:29Z">
            <w:rPr>
              <w:ins w:id="325" w:author="孙宇凯" w:date="2026-02-02T12:00:19Z"/>
              <w:rFonts w:hint="eastAsia" w:ascii="Times New Roman" w:hAnsi="Times New Roman" w:eastAsia="宋体" w:cs="Times New Roman"/>
              <w:kern w:val="2"/>
              <w:sz w:val="24"/>
              <w:szCs w:val="21"/>
              <w:lang w:val="en-US" w:eastAsia="zh-CN" w:bidi="ar"/>
            </w:rPr>
          </w:rPrChange>
        </w:rPr>
      </w:pPr>
      <w:ins w:id="326" w:author="孙宇凯" w:date="2026-02-02T11:59:19Z">
        <w:r>
          <w:rPr>
            <w:rFonts w:hint="eastAsia" w:ascii="Times New Roman" w:hAnsi="Times New Roman" w:eastAsia="宋体" w:cs="Times New Roman"/>
            <w:b/>
            <w:bCs/>
            <w:kern w:val="2"/>
            <w:sz w:val="24"/>
            <w:szCs w:val="21"/>
            <w:u w:val="single"/>
            <w:lang w:val="en-US" w:eastAsia="zh-CN" w:bidi="ar"/>
            <w:rPrChange w:id="327" w:author="孙宇凯" w:date="2026-02-02T12:01:29Z">
              <w:rPr>
                <w:rFonts w:hint="eastAsia" w:ascii="Times New Roman" w:hAnsi="Times New Roman" w:eastAsia="宋体" w:cs="Times New Roman"/>
                <w:b/>
                <w:bCs/>
                <w:kern w:val="2"/>
                <w:sz w:val="24"/>
                <w:szCs w:val="21"/>
                <w:u w:val="single"/>
                <w:lang w:val="en-US" w:eastAsia="zh-CN" w:bidi="ar"/>
              </w:rPr>
            </w:rPrChange>
          </w:rPr>
          <w:t>实时字幕辅助：</w:t>
        </w:r>
      </w:ins>
      <w:ins w:id="329" w:author="孙宇凯" w:date="2026-02-02T11:59:27Z">
        <w:r>
          <w:rPr>
            <w:rFonts w:ascii="Times New Roman" w:hAnsi="Times New Roman" w:eastAsia="宋体" w:cs="Times New Roman"/>
            <w:b/>
            <w:bCs/>
            <w:sz w:val="24"/>
            <w:szCs w:val="24"/>
            <w:u w:val="single"/>
            <w:rPrChange w:id="330" w:author="孙宇凯" w:date="2026-02-02T12:01:29Z">
              <w:rPr>
                <w:rFonts w:ascii="宋体" w:hAnsi="宋体" w:eastAsia="宋体" w:cs="宋体"/>
                <w:b/>
                <w:bCs/>
                <w:sz w:val="24"/>
                <w:szCs w:val="24"/>
                <w:u w:val="single"/>
              </w:rPr>
            </w:rPrChange>
          </w:rPr>
          <w:t>解决“听不清”的沟通隔阂</w:t>
        </w:r>
      </w:ins>
      <w:ins w:id="332" w:author="孙宇凯" w:date="2026-02-02T11:59:32Z">
        <w:r>
          <w:rPr>
            <w:rFonts w:hint="eastAsia" w:ascii="Times New Roman" w:hAnsi="Times New Roman" w:eastAsia="宋体" w:cs="Times New Roman"/>
            <w:b/>
            <w:bCs/>
            <w:sz w:val="24"/>
            <w:szCs w:val="24"/>
            <w:u w:val="single"/>
            <w:lang w:eastAsia="zh-CN"/>
            <w:rPrChange w:id="333" w:author="孙宇凯" w:date="2026-02-02T12:01:29Z">
              <w:rPr>
                <w:rFonts w:hint="eastAsia" w:ascii="宋体" w:hAnsi="宋体" w:eastAsia="宋体" w:cs="宋体"/>
                <w:b/>
                <w:bCs/>
                <w:sz w:val="24"/>
                <w:szCs w:val="24"/>
                <w:u w:val="single"/>
                <w:lang w:eastAsia="zh-CN"/>
              </w:rPr>
            </w:rPrChange>
          </w:rPr>
          <w:t>。</w:t>
        </w:r>
      </w:ins>
      <w:ins w:id="335" w:author="孙宇凯" w:date="2026-02-02T11:59:39Z">
        <w:r>
          <w:rPr>
            <w:rFonts w:ascii="Times New Roman" w:hAnsi="Times New Roman" w:eastAsia="宋体" w:cs="Times New Roman"/>
            <w:sz w:val="24"/>
            <w:szCs w:val="24"/>
            <w:rPrChange w:id="336" w:author="孙宇凯" w:date="2026-02-02T12:01:29Z">
              <w:rPr>
                <w:rFonts w:ascii="宋体" w:hAnsi="宋体" w:eastAsia="宋体" w:cs="宋体"/>
                <w:sz w:val="24"/>
                <w:szCs w:val="24"/>
              </w:rPr>
            </w:rPrChange>
          </w:rPr>
          <w:t>针对老年人听力衰退带来的社交障碍，项目集成了实时听觉增强功能。在面对面交流中，系统利用低延迟语音转写技术，将对方的话语实时转化为滚动字幕，并以舒适的景深效果呈现在用户视野内。通过语音活动检测（VAD）技术，系统能自动适应自然对话的停顿与节奏，充当了用户的“沟通增强耳”，从根本上解决了因听不清而导致的社交退缩问题。</w:t>
        </w:r>
      </w:ins>
    </w:p>
    <w:p w14:paraId="15A11477">
      <w:pPr>
        <w:pStyle w:val="3"/>
        <w:numPr>
          <w:ilvl w:val="0"/>
          <w:numId w:val="4"/>
        </w:numPr>
        <w:ind w:firstLine="480"/>
        <w:rPr>
          <w:ins w:id="338" w:author="孙宇凯" w:date="2026-02-02T11:40:57Z"/>
          <w:rFonts w:hint="eastAsia" w:eastAsia="宋体" w:cs="Times New Roman"/>
          <w:rPrChange w:id="339" w:author="孙宇凯" w:date="2026-02-02T12:01:29Z">
            <w:rPr>
              <w:ins w:id="340" w:author="孙宇凯" w:date="2026-02-02T11:40:57Z"/>
              <w:rFonts w:hint="eastAsia" w:eastAsia="宋体" w:cs="Times New Roman"/>
            </w:rPr>
          </w:rPrChange>
        </w:rPr>
      </w:pPr>
      <w:ins w:id="341" w:author="孙宇凯" w:date="2026-02-02T12:00:30Z">
        <w:r>
          <w:rPr>
            <w:rFonts w:hint="eastAsia" w:ascii="Times New Roman" w:hAnsi="Times New Roman" w:eastAsia="宋体" w:cs="Times New Roman"/>
            <w:b/>
            <w:bCs/>
            <w:kern w:val="2"/>
            <w:sz w:val="24"/>
            <w:szCs w:val="21"/>
            <w:u w:val="single"/>
            <w:lang w:val="en-US" w:eastAsia="zh-CN" w:bidi="ar"/>
          </w:rPr>
          <w:t>多模块智能追问：上下文理解解决“认不明”认知隔阂</w:t>
        </w:r>
      </w:ins>
      <w:ins w:id="342" w:author="孙宇凯" w:date="2026-02-02T12:00:31Z">
        <w:r>
          <w:rPr>
            <w:rFonts w:hint="eastAsia" w:eastAsia="宋体" w:cs="Times New Roman"/>
            <w:b/>
            <w:bCs/>
            <w:kern w:val="2"/>
            <w:sz w:val="24"/>
            <w:szCs w:val="21"/>
            <w:u w:val="single"/>
            <w:lang w:val="en-US" w:eastAsia="zh-CN" w:bidi="ar"/>
          </w:rPr>
          <w:t>。</w:t>
        </w:r>
      </w:ins>
      <w:ins w:id="343" w:author="孙宇凯" w:date="2026-02-02T12:00:45Z">
        <w:r>
          <w:rPr>
            <w:rFonts w:hint="eastAsia" w:eastAsia="宋体" w:cs="Times New Roman"/>
            <w:lang w:bidi="ar"/>
            <w:rPrChange w:id="344" w:author="孙宇凯" w:date="2026-02-02T12:01:29Z">
              <w:rPr>
                <w:rFonts w:hint="eastAsia" w:eastAsia="宋体" w:cs="Times New Roman"/>
                <w:lang w:bidi="ar"/>
              </w:rPr>
            </w:rPrChange>
          </w:rPr>
          <w:t>系统通过动态工具调度与场景记忆机制，实现从单向查询到智能陪伴的升级。当用户询问“能否与降压药同服？”时，理解层基于LLM解析意图，决策层并行调用网络搜索与药品知识工具，并结合历史会话（如之前查询的药品记录）生成个性化建议。创新点在于多模态仲裁策略：对图像OCR文本与语音输入进行置信度评估与时间窗口对齐，冲突时优先采用高置信度信息，确保输出准确。例如，用户先指药盒再语音追问，系统自动关联上下文，避免重复确认药品名称，直接反馈深度解析结果。</w:t>
        </w:r>
      </w:ins>
    </w:p>
    <w:p w14:paraId="34DB2CFC">
      <w:pPr>
        <w:pStyle w:val="3"/>
        <w:ind w:firstLine="480"/>
        <w:rPr>
          <w:del w:id="346" w:author="孙宇凯" w:date="2026-02-02T11:41:13Z"/>
          <w:rFonts w:hint="eastAsia" w:eastAsia="宋体" w:cs="Times New Roman"/>
          <w:lang w:val="en-US" w:eastAsia="zh-CN"/>
        </w:rPr>
      </w:pPr>
    </w:p>
    <w:p w14:paraId="28102BE8">
      <w:pPr>
        <w:pStyle w:val="5"/>
        <w:numPr>
          <w:ilvl w:val="2"/>
          <w:numId w:val="0"/>
        </w:numPr>
        <w:rPr>
          <w:rFonts w:eastAsia="宋体" w:cs="Times New Roman"/>
        </w:rPr>
      </w:pPr>
      <w:bookmarkStart w:id="19" w:name="_Toc6992"/>
      <w:r>
        <w:rPr>
          <w:rFonts w:eastAsia="宋体" w:cs="Times New Roman"/>
          <w:bCs w:val="0"/>
          <w:color w:val="000000"/>
        </w:rPr>
        <w:t>1.3.3</w:t>
      </w:r>
      <w:r>
        <w:rPr>
          <w:rFonts w:hint="eastAsia" w:eastAsia="宋体" w:cs="Times New Roman"/>
        </w:rPr>
        <w:t>其他创新点</w:t>
      </w:r>
      <w:bookmarkEnd w:id="19"/>
      <w:commentRangeStart w:id="31"/>
      <w:commentRangeStart w:id="32"/>
      <w:r>
        <w:rPr>
          <w:rFonts w:eastAsia="宋体" w:cs="Times New Roman"/>
        </w:rPr>
        <w:commentReference w:id="31"/>
      </w:r>
      <w:commentRangeEnd w:id="31"/>
      <w:commentRangeEnd w:id="32"/>
      <w:r>
        <w:rPr>
          <w:rFonts w:eastAsia="宋体" w:cs="Times New Roman"/>
        </w:rPr>
        <w:commentReference w:id="32"/>
      </w:r>
    </w:p>
    <w:p w14:paraId="3E810181">
      <w:pPr>
        <w:pStyle w:val="3"/>
        <w:ind w:firstLine="480"/>
        <w:rPr>
          <w:rFonts w:eastAsia="宋体" w:cs="Times New Roman"/>
        </w:rPr>
      </w:pPr>
      <w:bookmarkStart w:id="20" w:name="_Toc56710843"/>
      <w:bookmarkStart w:id="21" w:name="_Toc56711141"/>
      <w:bookmarkStart w:id="22" w:name="_Toc56710950"/>
      <w:bookmarkStart w:id="23" w:name="_Toc56711388"/>
      <w:r>
        <w:rPr>
          <w:rFonts w:hint="eastAsia" w:eastAsia="宋体" w:cs="Times New Roman"/>
          <w:lang w:val="en-US" w:eastAsia="zh-CN"/>
        </w:rPr>
        <w:t>1.</w:t>
      </w:r>
      <w:ins w:id="347" w:author="小米" w:date="2026-02-02T09:44:14Z">
        <w:r>
          <w:rPr>
            <w:rFonts w:hint="eastAsia" w:eastAsia="宋体" w:cs="Times New Roman"/>
            <w:b/>
            <w:bCs/>
            <w:u w:val="single"/>
          </w:rPr>
          <w:t>模块化可扩展架构</w:t>
        </w:r>
      </w:ins>
      <w:ins w:id="348" w:author="小米" w:date="2026-02-02T09:44:15Z">
        <w:r>
          <w:rPr>
            <w:rFonts w:hint="eastAsia" w:eastAsia="宋体" w:cs="Times New Roman"/>
            <w:lang w:eastAsia="zh-CN"/>
          </w:rPr>
          <w:t>：</w:t>
        </w:r>
      </w:ins>
      <w:r>
        <w:rPr>
          <w:rFonts w:hint="eastAsia" w:eastAsia="宋体" w:cs="Times New Roman"/>
        </w:rPr>
        <w:t>在工程设计与系统实现层面，雷音视界围绕服务的精准性、可靠性以及长期可演进能力，形成了一套相互协同的技术创新体系，为系统在复杂真实场景中的稳定运行奠定了基础。在整体架构设计上，项目采用高度模块化、强解耦的系统架构，将音频采集、流式处理、通信协议等关键功能单元进行独立封装，并通过统一的标准接口实现协同工作。这种设计不仅提升了系统当前的维护性与灵活性，也使得核心模块能够按需替换或升级，为后续引入API鉴权、多语种支持及其他扩展能力预留了清晰、可扩展的技术路径，保障系统技术栈的持续迭代与演进。</w:t>
      </w:r>
    </w:p>
    <w:p w14:paraId="6FABF59B">
      <w:pPr>
        <w:pStyle w:val="3"/>
        <w:ind w:firstLine="480"/>
        <w:rPr>
          <w:rFonts w:eastAsia="宋体" w:cs="Times New Roman"/>
        </w:rPr>
      </w:pPr>
    </w:p>
    <w:p w14:paraId="3E31E8E2">
      <w:pPr>
        <w:pStyle w:val="3"/>
        <w:ind w:firstLine="480"/>
        <w:rPr>
          <w:rFonts w:eastAsia="宋体" w:cs="Times New Roman"/>
        </w:rPr>
      </w:pPr>
      <w:r>
        <w:rPr>
          <w:rFonts w:hint="eastAsia" w:eastAsia="宋体" w:cs="Times New Roman"/>
          <w:lang w:val="en-US" w:eastAsia="zh-CN"/>
        </w:rPr>
        <w:t>2.</w:t>
      </w:r>
      <w:ins w:id="349" w:author="小米" w:date="2026-02-02T09:46:11Z">
        <w:r>
          <w:rPr>
            <w:rFonts w:hint="eastAsia" w:eastAsia="宋体" w:cs="Times New Roman"/>
            <w:b/>
            <w:bCs/>
            <w:u w:val="single"/>
          </w:rPr>
          <w:t>医疗信息精准保障双引擎</w:t>
        </w:r>
      </w:ins>
      <w:ins w:id="350" w:author="小米" w:date="2026-02-02T09:46:13Z">
        <w:r>
          <w:rPr>
            <w:rFonts w:hint="eastAsia" w:eastAsia="宋体" w:cs="Times New Roman"/>
            <w:lang w:eastAsia="zh-CN"/>
          </w:rPr>
          <w:t>：</w:t>
        </w:r>
      </w:ins>
      <w:r>
        <w:rPr>
          <w:rFonts w:hint="eastAsia" w:eastAsia="宋体" w:cs="Times New Roman"/>
        </w:rPr>
        <w:t>系统针对医疗健康等对信息准确性和时效性要求极高的应用场景，构建了覆盖“数据获取—分析处理—结果呈现”的全链路质量保障机制达到提高服务可靠性的目的。</w:t>
      </w:r>
      <w:ins w:id="351" w:author="小米" w:date="2026-02-02T09:45:45Z">
        <w:r>
          <w:rPr>
            <w:rFonts w:hint="eastAsia" w:eastAsia="宋体" w:cs="Times New Roman"/>
          </w:rPr>
          <w:t>系统构建了“实时网络检索+本地知识验证”的双引擎保障机制</w:t>
        </w:r>
      </w:ins>
      <w:r>
        <w:rPr>
          <w:rFonts w:hint="eastAsia" w:eastAsia="宋体" w:cs="Times New Roman"/>
        </w:rPr>
        <w:t>，在满足用户需求时优先通过实时网络检索获取最新信息，再结合本地知识引擎进行交叉分析与验证，从源头上提升信息的准确度与可信度。在结果生成阶段，系统内置自动化的去重、可信度评估与智能排序流程，确保输出内容清晰、可靠且重点突出。</w:t>
      </w:r>
    </w:p>
    <w:p w14:paraId="6019098E">
      <w:pPr>
        <w:pStyle w:val="3"/>
        <w:ind w:firstLine="480"/>
        <w:rPr>
          <w:rFonts w:eastAsia="宋体" w:cs="Times New Roman"/>
        </w:rPr>
      </w:pPr>
    </w:p>
    <w:p w14:paraId="2EA20E58">
      <w:pPr>
        <w:pStyle w:val="3"/>
        <w:ind w:firstLine="480"/>
        <w:rPr>
          <w:rFonts w:eastAsia="宋体" w:cs="Times New Roman"/>
        </w:rPr>
      </w:pPr>
      <w:r>
        <w:rPr>
          <w:rFonts w:hint="eastAsia" w:eastAsia="宋体" w:cs="Times New Roman"/>
          <w:lang w:val="en-US" w:eastAsia="zh-CN"/>
        </w:rPr>
        <w:t>3.</w:t>
      </w:r>
      <w:ins w:id="352" w:author="小米" w:date="2026-02-02T09:47:01Z">
        <w:r>
          <w:rPr>
            <w:rFonts w:hint="eastAsia" w:eastAsia="宋体" w:cs="Times New Roman"/>
            <w:b/>
            <w:bCs/>
            <w:u w:val="single"/>
            <w:lang w:val="en-US" w:eastAsia="zh-CN"/>
          </w:rPr>
          <w:t>采用</w:t>
        </w:r>
      </w:ins>
      <w:ins w:id="353" w:author="小米" w:date="2026-02-02T09:46:44Z">
        <w:r>
          <w:rPr>
            <w:rFonts w:hint="eastAsia" w:eastAsia="宋体" w:cs="Times New Roman"/>
            <w:b/>
            <w:bCs/>
            <w:u w:val="single"/>
            <w:lang w:val="en-US" w:eastAsia="zh-CN"/>
          </w:rPr>
          <w:t>韧性容错与服务降级机制</w:t>
        </w:r>
      </w:ins>
      <w:ins w:id="354" w:author="小米" w:date="2026-02-02T09:46:47Z">
        <w:r>
          <w:rPr>
            <w:rFonts w:hint="eastAsia" w:eastAsia="宋体" w:cs="Times New Roman"/>
            <w:lang w:val="en-US" w:eastAsia="zh-CN"/>
          </w:rPr>
          <w:t>：</w:t>
        </w:r>
      </w:ins>
      <w:r>
        <w:rPr>
          <w:rFonts w:hint="eastAsia" w:eastAsia="宋体" w:cs="Times New Roman"/>
        </w:rPr>
        <w:t>为应对真实环境中可能出现的网络波动或服务异常，系统设计了具备韧性的服务降级与容错机制。当外部网络或服务不可用时，系统能够自动切换至本地知识库与离线能力，保障关键功能的连续运行与稳定响应。这些架构层与机制层的创新相互配合，使系统在复杂现实场景中具备高可用性与可持续运行能力，进一步提升了整体工程价值与落地可行性。</w:t>
      </w:r>
    </w:p>
    <w:p w14:paraId="47F9217D">
      <w:pPr>
        <w:pStyle w:val="2"/>
        <w:numPr>
          <w:ilvl w:val="0"/>
          <w:numId w:val="0"/>
        </w:numPr>
        <w:rPr>
          <w:rFonts w:eastAsia="宋体" w:cs="Times New Roman"/>
        </w:rPr>
      </w:pPr>
      <w:bookmarkStart w:id="24" w:name="_Toc7944"/>
      <w:r>
        <w:rPr>
          <w:rFonts w:eastAsia="宋体" w:cs="Times New Roman"/>
        </w:rPr>
        <w:t>2</w:t>
      </w:r>
      <w:commentRangeStart w:id="33"/>
      <w:r>
        <w:rPr>
          <w:rFonts w:hint="eastAsia" w:eastAsia="宋体" w:cs="Times New Roman"/>
        </w:rPr>
        <w:t>技术方案</w:t>
      </w:r>
      <w:commentRangeEnd w:id="33"/>
      <w:r>
        <w:rPr>
          <w:rStyle w:val="66"/>
          <w:rFonts w:ascii="Times New Roman" w:hAnsi="Times New Roman" w:eastAsia="宋体" w:cs="Times New Roman"/>
          <w:b w:val="0"/>
          <w:bCs w:val="0"/>
          <w:kern w:val="2"/>
        </w:rPr>
        <w:commentReference w:id="33"/>
      </w:r>
      <w:bookmarkEnd w:id="20"/>
      <w:bookmarkEnd w:id="21"/>
      <w:bookmarkEnd w:id="22"/>
      <w:bookmarkEnd w:id="23"/>
      <w:bookmarkEnd w:id="24"/>
    </w:p>
    <w:p w14:paraId="6F446A71">
      <w:pPr>
        <w:pStyle w:val="4"/>
        <w:numPr>
          <w:ilvl w:val="1"/>
          <w:numId w:val="0"/>
        </w:numPr>
        <w:rPr>
          <w:rFonts w:eastAsia="宋体" w:cs="Times New Roman"/>
        </w:rPr>
      </w:pPr>
      <w:bookmarkStart w:id="25" w:name="_Toc21492"/>
      <w:r>
        <w:rPr>
          <w:rFonts w:eastAsia="宋体" w:cs="Times New Roman"/>
          <w:bCs w:val="0"/>
          <w:color w:val="000000"/>
        </w:rPr>
        <w:t>2.1</w:t>
      </w:r>
      <w:commentRangeStart w:id="34"/>
      <w:r>
        <w:rPr>
          <w:rFonts w:hint="eastAsia" w:eastAsia="宋体" w:cs="Times New Roman"/>
        </w:rPr>
        <w:t>后端总体架构</w:t>
      </w:r>
      <w:commentRangeEnd w:id="34"/>
      <w:r>
        <w:rPr>
          <w:rStyle w:val="66"/>
          <w:rFonts w:ascii="Times New Roman" w:hAnsi="Times New Roman" w:eastAsia="宋体" w:cs="Times New Roman"/>
          <w:b w:val="0"/>
          <w:bCs w:val="0"/>
        </w:rPr>
        <w:commentReference w:id="34"/>
      </w:r>
      <w:bookmarkEnd w:id="25"/>
    </w:p>
    <w:p w14:paraId="18E72F56">
      <w:pPr>
        <w:pStyle w:val="3"/>
        <w:ind w:firstLine="480"/>
        <w:rPr>
          <w:rFonts w:eastAsia="宋体" w:cs="Times New Roman"/>
        </w:rPr>
      </w:pPr>
      <w:r>
        <w:rPr>
          <w:rFonts w:hint="eastAsia" w:eastAsia="宋体" w:cs="Times New Roman"/>
        </w:rPr>
        <w:t>本项目后端系统采用分层式架构设计，围绕AR场景下多模态输入的处理流程进行组织。从用户输入到结果反馈，系统形成了一条清晰、可扩展的处理链路，各层职责明确，模块之间相互解耦，能够支撑多场景和实时交互需求。整体后端架构大致可分为入口层、感知层、理解层、决策层和响应层。</w:t>
      </w:r>
    </w:p>
    <w:p w14:paraId="630C5F7D">
      <w:pPr>
        <w:pStyle w:val="3"/>
        <w:ind w:firstLine="0" w:firstLineChars="0"/>
        <w:rPr>
          <w:ins w:id="355" w:author="小米" w:date="2026-02-02T09:35:53Z"/>
          <w:rFonts w:hint="eastAsia" w:eastAsia="宋体" w:cs="Times New Roman"/>
        </w:rPr>
      </w:pPr>
      <w:r>
        <w:rPr>
          <w:rFonts w:hint="eastAsia" w:eastAsia="宋体" w:cs="Times New Roman"/>
        </w:rPr>
        <w:drawing>
          <wp:inline distT="0" distB="0" distL="114300" distR="114300">
            <wp:extent cx="5260975" cy="3631565"/>
            <wp:effectExtent l="0" t="0" r="9525" b="635"/>
            <wp:docPr id="7" name="图片 7" descr="8a81256c44c48b24560adbca910aa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8a81256c44c48b24560adbca910aace1"/>
                    <pic:cNvPicPr>
                      <a:picLocks noChangeAspect="1"/>
                    </pic:cNvPicPr>
                  </pic:nvPicPr>
                  <pic:blipFill>
                    <a:blip r:embed="rId19"/>
                    <a:stretch>
                      <a:fillRect/>
                    </a:stretch>
                  </pic:blipFill>
                  <pic:spPr>
                    <a:xfrm>
                      <a:off x="0" y="0"/>
                      <a:ext cx="5260975" cy="3631565"/>
                    </a:xfrm>
                    <a:prstGeom prst="rect">
                      <a:avLst/>
                    </a:prstGeom>
                  </pic:spPr>
                </pic:pic>
              </a:graphicData>
            </a:graphic>
          </wp:inline>
        </w:drawing>
      </w:r>
    </w:p>
    <w:p w14:paraId="3EC3DCD6">
      <w:pPr>
        <w:pStyle w:val="3"/>
        <w:ind w:firstLine="0" w:firstLineChars="0"/>
        <w:rPr>
          <w:rFonts w:hint="eastAsia" w:eastAsia="宋体" w:cs="Times New Roman"/>
          <w:lang w:eastAsia="zh-CN"/>
        </w:rPr>
      </w:pPr>
      <w:ins w:id="356" w:author="小米" w:date="2026-02-02T09:35:59Z">
        <w:r>
          <w:rPr>
            <w:rFonts w:hint="eastAsia" w:eastAsia="宋体" w:cs="Times New Roman"/>
            <w:lang w:eastAsia="zh-CN"/>
          </w:rPr>
          <w:drawing>
            <wp:inline distT="0" distB="0" distL="114300" distR="114300">
              <wp:extent cx="5263515" cy="3836035"/>
              <wp:effectExtent l="0" t="0" r="6985" b="12065"/>
              <wp:docPr id="15" name="图片 15" descr="6ff7b707d6209e91b6a961f9176ae3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ff7b707d6209e91b6a961f9176ae3ac"/>
                      <pic:cNvPicPr>
                        <a:picLocks noChangeAspect="1"/>
                      </pic:cNvPicPr>
                    </pic:nvPicPr>
                    <pic:blipFill>
                      <a:blip r:embed="rId20"/>
                      <a:stretch>
                        <a:fillRect/>
                      </a:stretch>
                    </pic:blipFill>
                    <pic:spPr>
                      <a:xfrm>
                        <a:off x="0" y="0"/>
                        <a:ext cx="5263515" cy="3836035"/>
                      </a:xfrm>
                      <a:prstGeom prst="rect">
                        <a:avLst/>
                      </a:prstGeom>
                    </pic:spPr>
                  </pic:pic>
                </a:graphicData>
              </a:graphic>
            </wp:inline>
          </w:drawing>
        </w:r>
      </w:ins>
    </w:p>
    <w:p w14:paraId="669ACE83">
      <w:pPr>
        <w:pStyle w:val="14"/>
        <w:jc w:val="center"/>
        <w:rPr>
          <w:rFonts w:ascii="Times New Roman" w:hAnsi="Times New Roman" w:eastAsia="宋体" w:cs="Times New Roman"/>
        </w:rPr>
      </w:pPr>
      <w:r>
        <w:rPr>
          <w:rFonts w:ascii="Times New Roman" w:hAnsi="Times New Roman" w:eastAsia="宋体" w:cs="Times New Roman"/>
          <w:rPrChange w:id="358" w:author="孙宇凯" w:date="2026-02-02T10:57:50Z">
            <w:rPr>
              <w:rFonts w:ascii="Times New Roman" w:hAnsi="Times New Roman" w:eastAsia="宋体"/>
            </w:rPr>
          </w:rPrChange>
        </w:rPr>
        <w:t xml:space="preserve">图 </w:t>
      </w:r>
      <w:r>
        <w:rPr>
          <w:rFonts w:ascii="Times New Roman" w:hAnsi="Times New Roman" w:eastAsia="宋体" w:cs="Times New Roman"/>
          <w:rPrChange w:id="359" w:author="孙宇凯" w:date="2026-02-02T10:57:50Z">
            <w:rPr>
              <w:rFonts w:ascii="Times New Roman" w:hAnsi="Times New Roman" w:eastAsia="宋体"/>
            </w:rPr>
          </w:rPrChange>
        </w:rPr>
        <w:fldChar w:fldCharType="begin"/>
      </w:r>
      <w:r>
        <w:rPr>
          <w:rFonts w:ascii="Times New Roman" w:hAnsi="Times New Roman" w:eastAsia="宋体" w:cs="Times New Roman"/>
          <w:rPrChange w:id="360" w:author="孙宇凯" w:date="2026-02-02T10:57:50Z">
            <w:rPr>
              <w:rFonts w:ascii="Times New Roman" w:hAnsi="Times New Roman" w:eastAsia="宋体"/>
            </w:rPr>
          </w:rPrChange>
        </w:rPr>
        <w:instrText xml:space="preserve"> SEQ 图 \* ARABIC </w:instrText>
      </w:r>
      <w:r>
        <w:rPr>
          <w:rFonts w:ascii="Times New Roman" w:hAnsi="Times New Roman" w:eastAsia="宋体" w:cs="Times New Roman"/>
          <w:rPrChange w:id="361" w:author="孙宇凯" w:date="2026-02-02T10:57:50Z">
            <w:rPr>
              <w:rFonts w:ascii="Times New Roman" w:hAnsi="Times New Roman" w:eastAsia="宋体"/>
            </w:rPr>
          </w:rPrChange>
        </w:rPr>
        <w:fldChar w:fldCharType="separate"/>
      </w:r>
      <w:r>
        <w:rPr>
          <w:rFonts w:ascii="Times New Roman" w:hAnsi="Times New Roman" w:eastAsia="宋体" w:cs="Times New Roman"/>
          <w:rPrChange w:id="362" w:author="孙宇凯" w:date="2026-02-02T10:57:50Z">
            <w:rPr>
              <w:rFonts w:ascii="Times New Roman" w:hAnsi="Times New Roman" w:eastAsia="宋体"/>
            </w:rPr>
          </w:rPrChange>
        </w:rPr>
        <w:t>3</w:t>
      </w:r>
      <w:r>
        <w:rPr>
          <w:rFonts w:ascii="Times New Roman" w:hAnsi="Times New Roman" w:eastAsia="宋体" w:cs="Times New Roman"/>
          <w:rPrChange w:id="363" w:author="孙宇凯" w:date="2026-02-02T10:57:50Z">
            <w:rPr>
              <w:rFonts w:ascii="Times New Roman" w:hAnsi="Times New Roman" w:eastAsia="宋体"/>
            </w:rPr>
          </w:rPrChange>
        </w:rPr>
        <w:fldChar w:fldCharType="end"/>
      </w:r>
      <w:r>
        <w:rPr>
          <w:rFonts w:hint="eastAsia" w:ascii="Times New Roman" w:hAnsi="Times New Roman" w:eastAsia="宋体" w:cs="Times New Roman"/>
          <w:rPrChange w:id="364" w:author="孙宇凯" w:date="2026-02-02T10:57:50Z">
            <w:rPr>
              <w:rFonts w:hint="eastAsia" w:ascii="Times New Roman" w:hAnsi="Times New Roman" w:eastAsia="宋体"/>
            </w:rPr>
          </w:rPrChange>
        </w:rPr>
        <w:t xml:space="preserve"> 后端核心流程图</w:t>
      </w:r>
      <w:commentRangeStart w:id="35"/>
      <w:commentRangeStart w:id="36"/>
      <w:r>
        <w:rPr>
          <w:rFonts w:ascii="Times New Roman" w:hAnsi="Times New Roman" w:eastAsia="宋体" w:cs="Times New Roman"/>
          <w:rPrChange w:id="365" w:author="孙宇凯" w:date="2026-02-02T10:57:50Z">
            <w:rPr>
              <w:rFonts w:ascii="Times New Roman" w:hAnsi="Times New Roman" w:eastAsia="宋体"/>
            </w:rPr>
          </w:rPrChange>
        </w:rPr>
        <w:commentReference w:id="35"/>
      </w:r>
      <w:commentRangeEnd w:id="35"/>
      <w:commentRangeEnd w:id="36"/>
      <w:r>
        <w:rPr>
          <w:rFonts w:ascii="Times New Roman" w:hAnsi="Times New Roman" w:eastAsia="宋体" w:cs="Times New Roman"/>
          <w:rPrChange w:id="366" w:author="孙宇凯" w:date="2026-02-02T10:57:50Z">
            <w:rPr>
              <w:rFonts w:ascii="Times New Roman" w:hAnsi="Times New Roman" w:eastAsia="宋体"/>
            </w:rPr>
          </w:rPrChange>
        </w:rPr>
        <w:commentReference w:id="36"/>
      </w:r>
    </w:p>
    <w:p w14:paraId="67A8290E">
      <w:pPr>
        <w:pStyle w:val="5"/>
        <w:numPr>
          <w:ilvl w:val="2"/>
          <w:numId w:val="0"/>
        </w:numPr>
        <w:rPr>
          <w:rFonts w:eastAsia="宋体" w:cs="Times New Roman"/>
        </w:rPr>
      </w:pPr>
      <w:bookmarkStart w:id="26" w:name="_Toc2921"/>
      <w:r>
        <w:rPr>
          <w:rFonts w:hint="eastAsia" w:eastAsia="宋体" w:cs="Times New Roman"/>
          <w:bCs w:val="0"/>
          <w:color w:val="000000"/>
        </w:rPr>
        <w:t>2.1.1</w:t>
      </w:r>
      <w:r>
        <w:rPr>
          <w:rFonts w:hint="eastAsia" w:eastAsia="宋体" w:cs="Times New Roman"/>
        </w:rPr>
        <w:t>入口层</w:t>
      </w:r>
      <w:bookmarkEnd w:id="26"/>
    </w:p>
    <w:p w14:paraId="5671D3BE">
      <w:pPr>
        <w:pStyle w:val="3"/>
        <w:ind w:firstLine="480"/>
        <w:rPr>
          <w:rFonts w:eastAsia="宋体" w:cs="Times New Roman"/>
        </w:rPr>
      </w:pPr>
      <w:r>
        <w:rPr>
          <w:rFonts w:hint="eastAsia" w:eastAsia="宋体" w:cs="Times New Roman"/>
        </w:rPr>
        <w:t>系统提供了四种入口方式，满足不同场景的通信需求：</w:t>
      </w:r>
    </w:p>
    <w:tbl>
      <w:tblPr>
        <w:tblStyle w:val="38"/>
        <w:tblW w:w="8782" w:type="dxa"/>
        <w:jc w:val="center"/>
        <w:tblCellSpacing w:w="15" w:type="dxa"/>
        <w:tblLayout w:type="fixed"/>
        <w:tblCellMar>
          <w:top w:w="15" w:type="dxa"/>
          <w:left w:w="15" w:type="dxa"/>
          <w:bottom w:w="15" w:type="dxa"/>
          <w:right w:w="15" w:type="dxa"/>
        </w:tblCellMar>
      </w:tblPr>
      <w:tblGrid>
        <w:gridCol w:w="1234"/>
        <w:gridCol w:w="1185"/>
        <w:gridCol w:w="1285"/>
        <w:gridCol w:w="2706"/>
        <w:gridCol w:w="2372"/>
      </w:tblGrid>
      <w:tr w14:paraId="7DE67106">
        <w:tblPrEx>
          <w:tblCellMar>
            <w:top w:w="15" w:type="dxa"/>
            <w:left w:w="15" w:type="dxa"/>
            <w:bottom w:w="15" w:type="dxa"/>
            <w:right w:w="15" w:type="dxa"/>
          </w:tblCellMar>
        </w:tblPrEx>
        <w:trPr>
          <w:tblHeader/>
          <w:tblCellSpacing w:w="15" w:type="dxa"/>
          <w:jc w:val="center"/>
        </w:trPr>
        <w:tc>
          <w:tcPr>
            <w:tcW w:w="1189" w:type="dxa"/>
            <w:shd w:val="clear" w:color="auto" w:fill="4F81BD" w:themeFill="accent1"/>
            <w:vAlign w:val="center"/>
          </w:tcPr>
          <w:p w14:paraId="0B4D3B9C">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接口类型</w:t>
            </w:r>
          </w:p>
        </w:tc>
        <w:tc>
          <w:tcPr>
            <w:tcW w:w="1155" w:type="dxa"/>
            <w:shd w:val="clear" w:color="auto" w:fill="4F81BD" w:themeFill="accent1"/>
            <w:vAlign w:val="center"/>
          </w:tcPr>
          <w:p w14:paraId="459A51FB">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接口路径</w:t>
            </w:r>
          </w:p>
        </w:tc>
        <w:tc>
          <w:tcPr>
            <w:tcW w:w="1255" w:type="dxa"/>
            <w:shd w:val="clear" w:color="auto" w:fill="4F81BD" w:themeFill="accent1"/>
            <w:vAlign w:val="center"/>
          </w:tcPr>
          <w:p w14:paraId="1AA94DB9">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通信方式</w:t>
            </w:r>
          </w:p>
        </w:tc>
        <w:tc>
          <w:tcPr>
            <w:tcW w:w="2676" w:type="dxa"/>
            <w:shd w:val="clear" w:color="auto" w:fill="4F81BD" w:themeFill="accent1"/>
            <w:vAlign w:val="center"/>
          </w:tcPr>
          <w:p w14:paraId="52B4F252">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主要功能</w:t>
            </w:r>
          </w:p>
        </w:tc>
        <w:tc>
          <w:tcPr>
            <w:tcW w:w="2327" w:type="dxa"/>
            <w:shd w:val="clear" w:color="auto" w:fill="4F81BD" w:themeFill="accent1"/>
            <w:vAlign w:val="center"/>
          </w:tcPr>
          <w:p w14:paraId="5BD408DE">
            <w:pPr>
              <w:widowControl/>
              <w:snapToGrid w:val="0"/>
              <w:jc w:val="center"/>
              <w:rPr>
                <w:rFonts w:ascii="Times New Roman" w:eastAsia="宋体" w:cs="Times New Roman"/>
                <w:b/>
                <w:bCs/>
                <w:color w:val="FFFFFF"/>
                <w:sz w:val="24"/>
              </w:rPr>
            </w:pPr>
            <w:r>
              <w:rPr>
                <w:rFonts w:ascii="Times New Roman" w:hAnsi="Times New Roman" w:eastAsia="宋体" w:cs="Times New Roman"/>
                <w:b/>
                <w:bCs/>
                <w:color w:val="FFFFFF"/>
                <w:kern w:val="0"/>
                <w:sz w:val="24"/>
                <w:szCs w:val="24"/>
                <w:lang w:bidi="ar"/>
              </w:rPr>
              <w:t>适用场景</w:t>
            </w:r>
          </w:p>
        </w:tc>
      </w:tr>
      <w:tr w14:paraId="2717E62B">
        <w:tblPrEx>
          <w:tblCellMar>
            <w:top w:w="15" w:type="dxa"/>
            <w:left w:w="15" w:type="dxa"/>
            <w:bottom w:w="15" w:type="dxa"/>
            <w:right w:w="15" w:type="dxa"/>
          </w:tblCellMar>
        </w:tblPrEx>
        <w:trPr>
          <w:tblCellSpacing w:w="15" w:type="dxa"/>
          <w:jc w:val="center"/>
        </w:trPr>
        <w:tc>
          <w:tcPr>
            <w:tcW w:w="1189" w:type="dxa"/>
            <w:shd w:val="clear" w:color="auto" w:fill="B8CCE4" w:themeFill="accent1" w:themeFillTint="66"/>
            <w:vAlign w:val="center"/>
          </w:tcPr>
          <w:p w14:paraId="7FD0E4F9">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HTTP非流式接口</w:t>
            </w:r>
          </w:p>
        </w:tc>
        <w:tc>
          <w:tcPr>
            <w:tcW w:w="1155" w:type="dxa"/>
            <w:shd w:val="clear" w:color="auto" w:fill="B8CCE4" w:themeFill="accent1" w:themeFillTint="66"/>
            <w:vAlign w:val="center"/>
          </w:tcPr>
          <w:p w14:paraId="3779ED5A">
            <w:pPr>
              <w:widowControl/>
              <w:snapToGrid w:val="0"/>
              <w:jc w:val="left"/>
              <w:rPr>
                <w:rFonts w:ascii="Times New Roman" w:eastAsia="宋体" w:cs="Times New Roman"/>
                <w:color w:val="000000"/>
              </w:rPr>
            </w:pPr>
            <w:r>
              <w:rPr>
                <w:rStyle w:val="65"/>
                <w:rFonts w:ascii="Times New Roman" w:hAnsi="Times New Roman" w:eastAsia="宋体" w:cs="Times New Roman"/>
                <w:color w:val="000000"/>
                <w:kern w:val="0"/>
                <w:sz w:val="21"/>
                <w:lang w:bidi="ar"/>
              </w:rPr>
              <w:t>/process</w:t>
            </w:r>
          </w:p>
        </w:tc>
        <w:tc>
          <w:tcPr>
            <w:tcW w:w="1255" w:type="dxa"/>
            <w:shd w:val="clear" w:color="auto" w:fill="B8CCE4" w:themeFill="accent1" w:themeFillTint="66"/>
            <w:vAlign w:val="center"/>
          </w:tcPr>
          <w:p w14:paraId="24FB2A48">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HTTP POST</w:t>
            </w:r>
          </w:p>
        </w:tc>
        <w:tc>
          <w:tcPr>
            <w:tcW w:w="2676" w:type="dxa"/>
            <w:shd w:val="clear" w:color="auto" w:fill="B8CCE4" w:themeFill="accent1" w:themeFillTint="66"/>
            <w:vAlign w:val="center"/>
          </w:tcPr>
          <w:p w14:paraId="1CEC77D7">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客户端上传图像或音频文件，系统同步完成处理并一次性返回完整JSON结果</w:t>
            </w:r>
          </w:p>
        </w:tc>
        <w:tc>
          <w:tcPr>
            <w:tcW w:w="2327" w:type="dxa"/>
            <w:shd w:val="clear" w:color="auto" w:fill="B8CCE4" w:themeFill="accent1" w:themeFillTint="66"/>
            <w:vAlign w:val="center"/>
          </w:tcPr>
          <w:p w14:paraId="73B660BE">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简单的一次性查询场景，处理完成后统一返回结果</w:t>
            </w:r>
          </w:p>
        </w:tc>
      </w:tr>
      <w:tr w14:paraId="7E134E61">
        <w:tblPrEx>
          <w:tblCellMar>
            <w:top w:w="15" w:type="dxa"/>
            <w:left w:w="15" w:type="dxa"/>
            <w:bottom w:w="15" w:type="dxa"/>
            <w:right w:w="15" w:type="dxa"/>
          </w:tblCellMar>
        </w:tblPrEx>
        <w:trPr>
          <w:tblCellSpacing w:w="15" w:type="dxa"/>
          <w:jc w:val="center"/>
        </w:trPr>
        <w:tc>
          <w:tcPr>
            <w:tcW w:w="1189" w:type="dxa"/>
            <w:shd w:val="clear" w:color="auto" w:fill="EDF2F8" w:themeFill="accent1" w:themeFillTint="19"/>
            <w:vAlign w:val="center"/>
          </w:tcPr>
          <w:p w14:paraId="34BA25DB">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HTTP流式接口</w:t>
            </w:r>
          </w:p>
        </w:tc>
        <w:tc>
          <w:tcPr>
            <w:tcW w:w="1155" w:type="dxa"/>
            <w:shd w:val="clear" w:color="auto" w:fill="EDF2F8" w:themeFill="accent1" w:themeFillTint="19"/>
            <w:vAlign w:val="center"/>
          </w:tcPr>
          <w:p w14:paraId="5E3AE515">
            <w:pPr>
              <w:widowControl/>
              <w:snapToGrid w:val="0"/>
              <w:jc w:val="left"/>
              <w:rPr>
                <w:rFonts w:ascii="Times New Roman" w:eastAsia="宋体" w:cs="Times New Roman"/>
                <w:color w:val="000000"/>
              </w:rPr>
            </w:pPr>
            <w:r>
              <w:rPr>
                <w:rStyle w:val="65"/>
                <w:rFonts w:ascii="Times New Roman" w:hAnsi="Times New Roman" w:eastAsia="宋体" w:cs="Times New Roman"/>
                <w:color w:val="000000"/>
                <w:kern w:val="0"/>
                <w:sz w:val="21"/>
                <w:lang w:bidi="ar"/>
              </w:rPr>
              <w:t>/process_stream</w:t>
            </w:r>
          </w:p>
        </w:tc>
        <w:tc>
          <w:tcPr>
            <w:tcW w:w="1255" w:type="dxa"/>
            <w:shd w:val="clear" w:color="auto" w:fill="EDF2F8" w:themeFill="accent1" w:themeFillTint="19"/>
            <w:vAlign w:val="center"/>
          </w:tcPr>
          <w:p w14:paraId="0572FCB8">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HTTP POST + SSE</w:t>
            </w:r>
          </w:p>
        </w:tc>
        <w:tc>
          <w:tcPr>
            <w:tcW w:w="2676" w:type="dxa"/>
            <w:shd w:val="clear" w:color="auto" w:fill="EDF2F8" w:themeFill="accent1" w:themeFillTint="19"/>
            <w:vAlign w:val="center"/>
          </w:tcPr>
          <w:p w14:paraId="4F51241C">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客户端上传文件，系统通过Server-Sent Events实时推送处理进度和中间结果</w:t>
            </w:r>
          </w:p>
        </w:tc>
        <w:tc>
          <w:tcPr>
            <w:tcW w:w="2327" w:type="dxa"/>
            <w:shd w:val="clear" w:color="auto" w:fill="EDF2F8" w:themeFill="accent1" w:themeFillTint="19"/>
            <w:vAlign w:val="center"/>
          </w:tcPr>
          <w:p w14:paraId="080A7970">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需要实时反馈处理状态的场景，用户可感知系统处理过程</w:t>
            </w:r>
          </w:p>
        </w:tc>
      </w:tr>
      <w:tr w14:paraId="03677AF5">
        <w:tblPrEx>
          <w:tblCellMar>
            <w:top w:w="15" w:type="dxa"/>
            <w:left w:w="15" w:type="dxa"/>
            <w:bottom w:w="15" w:type="dxa"/>
            <w:right w:w="15" w:type="dxa"/>
          </w:tblCellMar>
        </w:tblPrEx>
        <w:trPr>
          <w:tblCellSpacing w:w="15" w:type="dxa"/>
          <w:jc w:val="center"/>
        </w:trPr>
        <w:tc>
          <w:tcPr>
            <w:tcW w:w="1189" w:type="dxa"/>
            <w:shd w:val="clear" w:color="auto" w:fill="B8CCE4" w:themeFill="accent1" w:themeFillTint="66"/>
            <w:vAlign w:val="center"/>
          </w:tcPr>
          <w:p w14:paraId="6E928306">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WebSocket图像流接口</w:t>
            </w:r>
          </w:p>
        </w:tc>
        <w:tc>
          <w:tcPr>
            <w:tcW w:w="1155" w:type="dxa"/>
            <w:shd w:val="clear" w:color="auto" w:fill="B8CCE4" w:themeFill="accent1" w:themeFillTint="66"/>
            <w:vAlign w:val="center"/>
          </w:tcPr>
          <w:p w14:paraId="0A4D9F40">
            <w:pPr>
              <w:widowControl/>
              <w:snapToGrid w:val="0"/>
              <w:jc w:val="left"/>
              <w:rPr>
                <w:rFonts w:ascii="Times New Roman" w:eastAsia="宋体" w:cs="Times New Roman"/>
                <w:color w:val="000000"/>
              </w:rPr>
            </w:pPr>
            <w:r>
              <w:rPr>
                <w:rStyle w:val="65"/>
                <w:rFonts w:ascii="Times New Roman" w:hAnsi="Times New Roman" w:eastAsia="宋体" w:cs="Times New Roman"/>
                <w:color w:val="000000"/>
                <w:kern w:val="0"/>
                <w:sz w:val="21"/>
                <w:lang w:bidi="ar"/>
              </w:rPr>
              <w:t>/ws/image_stream</w:t>
            </w:r>
          </w:p>
        </w:tc>
        <w:tc>
          <w:tcPr>
            <w:tcW w:w="1255" w:type="dxa"/>
            <w:shd w:val="clear" w:color="auto" w:fill="B8CCE4" w:themeFill="accent1" w:themeFillTint="66"/>
            <w:vAlign w:val="center"/>
          </w:tcPr>
          <w:p w14:paraId="22F46F92">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WebSocket</w:t>
            </w:r>
          </w:p>
        </w:tc>
        <w:tc>
          <w:tcPr>
            <w:tcW w:w="2676" w:type="dxa"/>
            <w:shd w:val="clear" w:color="auto" w:fill="B8CCE4" w:themeFill="accent1" w:themeFillTint="66"/>
            <w:vAlign w:val="center"/>
          </w:tcPr>
          <w:p w14:paraId="63920531">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客户端通过WebSocket持续发送图像数据，系统实时处理并通过WebSocket推送结果</w:t>
            </w:r>
          </w:p>
        </w:tc>
        <w:tc>
          <w:tcPr>
            <w:tcW w:w="2327" w:type="dxa"/>
            <w:shd w:val="clear" w:color="auto" w:fill="B8CCE4" w:themeFill="accent1" w:themeFillTint="66"/>
            <w:vAlign w:val="center"/>
          </w:tcPr>
          <w:p w14:paraId="77A7C035">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AR设备实时图像传输场景，支持双向通信</w:t>
            </w:r>
          </w:p>
        </w:tc>
      </w:tr>
      <w:tr w14:paraId="13800DFB">
        <w:tblPrEx>
          <w:tblCellMar>
            <w:top w:w="15" w:type="dxa"/>
            <w:left w:w="15" w:type="dxa"/>
            <w:bottom w:w="15" w:type="dxa"/>
            <w:right w:w="15" w:type="dxa"/>
          </w:tblCellMar>
        </w:tblPrEx>
        <w:trPr>
          <w:tblCellSpacing w:w="15" w:type="dxa"/>
          <w:jc w:val="center"/>
        </w:trPr>
        <w:tc>
          <w:tcPr>
            <w:tcW w:w="1189" w:type="dxa"/>
            <w:shd w:val="clear" w:color="auto" w:fill="EDF2F8" w:themeFill="accent1" w:themeFillTint="19"/>
            <w:vAlign w:val="center"/>
          </w:tcPr>
          <w:p w14:paraId="6F16AD9B">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WebSocket音频流接口</w:t>
            </w:r>
          </w:p>
        </w:tc>
        <w:tc>
          <w:tcPr>
            <w:tcW w:w="1155" w:type="dxa"/>
            <w:shd w:val="clear" w:color="auto" w:fill="EDF2F8" w:themeFill="accent1" w:themeFillTint="19"/>
            <w:vAlign w:val="center"/>
          </w:tcPr>
          <w:p w14:paraId="1B4D5A15">
            <w:pPr>
              <w:widowControl/>
              <w:snapToGrid w:val="0"/>
              <w:jc w:val="left"/>
              <w:rPr>
                <w:rFonts w:ascii="Times New Roman" w:eastAsia="宋体" w:cs="Times New Roman"/>
                <w:color w:val="000000"/>
              </w:rPr>
            </w:pPr>
            <w:r>
              <w:rPr>
                <w:rStyle w:val="65"/>
                <w:rFonts w:ascii="Times New Roman" w:hAnsi="Times New Roman" w:eastAsia="宋体" w:cs="Times New Roman"/>
                <w:color w:val="000000"/>
                <w:kern w:val="0"/>
                <w:sz w:val="21"/>
                <w:lang w:bidi="ar"/>
              </w:rPr>
              <w:t>/ws/audio_stream</w:t>
            </w:r>
          </w:p>
        </w:tc>
        <w:tc>
          <w:tcPr>
            <w:tcW w:w="1255" w:type="dxa"/>
            <w:shd w:val="clear" w:color="auto" w:fill="EDF2F8" w:themeFill="accent1" w:themeFillTint="19"/>
            <w:vAlign w:val="center"/>
          </w:tcPr>
          <w:p w14:paraId="3EC2FBE6">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WebSocket</w:t>
            </w:r>
          </w:p>
        </w:tc>
        <w:tc>
          <w:tcPr>
            <w:tcW w:w="2676" w:type="dxa"/>
            <w:shd w:val="clear" w:color="auto" w:fill="EDF2F8" w:themeFill="accent1" w:themeFillTint="19"/>
            <w:vAlign w:val="center"/>
          </w:tcPr>
          <w:p w14:paraId="033D6A35">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客户端持续发送音频数据，系统进行实时ASR识别，返回中间识别结果和最终结果，并触发后续智能分析</w:t>
            </w:r>
          </w:p>
        </w:tc>
        <w:tc>
          <w:tcPr>
            <w:tcW w:w="2327" w:type="dxa"/>
            <w:shd w:val="clear" w:color="auto" w:fill="EDF2F8" w:themeFill="accent1" w:themeFillTint="19"/>
            <w:vAlign w:val="center"/>
          </w:tcPr>
          <w:p w14:paraId="112E1B8A">
            <w:pPr>
              <w:widowControl/>
              <w:snapToGrid w:val="0"/>
              <w:jc w:val="left"/>
              <w:rPr>
                <w:rFonts w:ascii="Times New Roman" w:eastAsia="宋体" w:cs="Times New Roman"/>
                <w:color w:val="000000"/>
              </w:rPr>
            </w:pPr>
            <w:r>
              <w:rPr>
                <w:rFonts w:ascii="Times New Roman" w:hAnsi="Times New Roman" w:eastAsia="宋体" w:cs="Times New Roman"/>
                <w:color w:val="000000"/>
                <w:kern w:val="0"/>
                <w:lang w:bidi="ar"/>
              </w:rPr>
              <w:t>实时语音交互场景，支持实时字幕和语音理解</w:t>
            </w:r>
          </w:p>
        </w:tc>
      </w:tr>
    </w:tbl>
    <w:p w14:paraId="6A55C505">
      <w:pPr>
        <w:pStyle w:val="5"/>
        <w:numPr>
          <w:ilvl w:val="2"/>
          <w:numId w:val="0"/>
        </w:numPr>
        <w:rPr>
          <w:rFonts w:eastAsia="宋体" w:cs="Times New Roman"/>
        </w:rPr>
      </w:pPr>
      <w:bookmarkStart w:id="27" w:name="_Toc24339"/>
      <w:r>
        <w:rPr>
          <w:rFonts w:eastAsia="宋体" w:cs="Times New Roman"/>
          <w:bCs w:val="0"/>
          <w:color w:val="000000"/>
        </w:rPr>
        <w:t>2.1.2</w:t>
      </w:r>
      <w:r>
        <w:rPr>
          <w:rFonts w:hint="eastAsia" w:eastAsia="宋体" w:cs="Times New Roman"/>
        </w:rPr>
        <w:t>感知层</w:t>
      </w:r>
      <w:bookmarkEnd w:id="27"/>
    </w:p>
    <w:p w14:paraId="7CDDD65A">
      <w:pPr>
        <w:pStyle w:val="3"/>
        <w:ind w:firstLine="480"/>
        <w:rPr>
          <w:rFonts w:eastAsia="宋体" w:cs="Times New Roman"/>
        </w:rPr>
      </w:pPr>
      <w:r>
        <w:rPr>
          <w:rFonts w:eastAsia="宋体" w:cs="Times New Roman"/>
        </w:rPr>
        <w:t>感</w:t>
      </w:r>
      <w:r>
        <w:rPr>
          <w:rFonts w:hint="eastAsia" w:eastAsia="宋体" w:cs="Times New Roman"/>
        </w:rPr>
        <w:t>知层作为系统的基础输入处理单元，承担着多模态数据接入与解析的核心职责，负责接收来自客户端的图像与音频等原始信息，并将其转化为结构化、可理解的数据形式，为上层的语义理解与决策模块提供可靠输入支撑。</w:t>
      </w:r>
    </w:p>
    <w:p w14:paraId="1549E467">
      <w:pPr>
        <w:pStyle w:val="3"/>
        <w:ind w:firstLine="480"/>
        <w:rPr>
          <w:rFonts w:eastAsia="宋体" w:cs="Times New Roman"/>
        </w:rPr>
      </w:pPr>
    </w:p>
    <w:p w14:paraId="0F986632">
      <w:pPr>
        <w:pStyle w:val="3"/>
        <w:ind w:firstLine="480"/>
        <w:rPr>
          <w:rFonts w:eastAsia="宋体" w:cs="Times New Roman"/>
        </w:rPr>
      </w:pPr>
      <w:r>
        <w:rPr>
          <w:rFonts w:hint="eastAsia" w:eastAsia="宋体" w:cs="Times New Roman"/>
        </w:rPr>
        <w:t>感知层在设计上采用</w:t>
      </w:r>
      <w:r>
        <w:rPr>
          <w:rFonts w:hint="eastAsia" w:eastAsia="宋体" w:cs="Times New Roman"/>
          <w:b/>
          <w:bCs/>
          <w:u w:val="single"/>
        </w:rPr>
        <w:t>模块化</w:t>
      </w:r>
      <w:r>
        <w:rPr>
          <w:rFonts w:hint="eastAsia" w:eastAsia="宋体" w:cs="Times New Roman"/>
        </w:rPr>
        <w:t>、</w:t>
      </w:r>
      <w:r>
        <w:rPr>
          <w:rFonts w:hint="eastAsia" w:eastAsia="宋体" w:cs="Times New Roman"/>
          <w:b/>
          <w:bCs/>
          <w:u w:val="single"/>
        </w:rPr>
        <w:t>并行化</w:t>
      </w:r>
      <w:r>
        <w:rPr>
          <w:rFonts w:hint="eastAsia" w:eastAsia="宋体" w:cs="Times New Roman"/>
        </w:rPr>
        <w:t>的处理架构，以适应真实使用场景下多模态输入并发出现的需求，兼顾处理效率与实时响应能力。其主要功能与职责体现包括：</w:t>
      </w:r>
    </w:p>
    <w:p w14:paraId="143C9B42">
      <w:pPr>
        <w:pStyle w:val="3"/>
        <w:ind w:firstLine="480"/>
        <w:rPr>
          <w:rFonts w:eastAsia="宋体" w:cs="Times New Roman"/>
        </w:rPr>
      </w:pPr>
      <w:r>
        <w:rPr>
          <w:rFonts w:hint="eastAsia" w:eastAsia="宋体" w:cs="Times New Roman"/>
          <w:lang w:eastAsia="zh-CN"/>
        </w:rPr>
        <w:t>1.</w:t>
      </w:r>
      <w:r>
        <w:rPr>
          <w:rFonts w:hint="eastAsia" w:eastAsia="宋体" w:cs="Times New Roman"/>
        </w:rPr>
        <w:t>在</w:t>
      </w:r>
      <w:r>
        <w:rPr>
          <w:rFonts w:hint="eastAsia" w:eastAsia="宋体" w:cs="Times New Roman"/>
          <w:b/>
          <w:bCs/>
          <w:u w:val="single"/>
        </w:rPr>
        <w:t>输入层面</w:t>
      </w:r>
      <w:r>
        <w:rPr>
          <w:rFonts w:hint="eastAsia" w:eastAsia="宋体" w:cs="Times New Roman"/>
        </w:rPr>
        <w:t>，系统支持多种常见图像格式（如JPEG、PNG）以及PCM16 格式的音频流，能够稳定接收来自AR终端的多模态数据。其次，在图像处理方面，针对单次图像输入，感知层会并行触发文字识别、物体检测与场景理解等子任务，通过任务并发机制缩短整体处理时延，提高系统响应速度。</w:t>
      </w:r>
    </w:p>
    <w:p w14:paraId="79C3B1CC">
      <w:pPr>
        <w:pStyle w:val="3"/>
        <w:ind w:firstLine="480"/>
        <w:rPr>
          <w:rFonts w:eastAsia="宋体" w:cs="Times New Roman"/>
        </w:rPr>
      </w:pPr>
      <w:r>
        <w:rPr>
          <w:rFonts w:hint="eastAsia" w:eastAsia="宋体" w:cs="Times New Roman"/>
          <w:lang w:eastAsia="zh-CN"/>
        </w:rPr>
        <w:t>2.</w:t>
      </w:r>
      <w:r>
        <w:rPr>
          <w:rFonts w:hint="eastAsia" w:eastAsia="宋体" w:cs="Times New Roman"/>
        </w:rPr>
        <w:t>在</w:t>
      </w:r>
      <w:r>
        <w:rPr>
          <w:rFonts w:hint="eastAsia" w:eastAsia="宋体" w:cs="Times New Roman"/>
          <w:b/>
          <w:bCs/>
          <w:u w:val="single"/>
        </w:rPr>
        <w:t>语音处理方面</w:t>
      </w:r>
      <w:r>
        <w:rPr>
          <w:rFonts w:hint="eastAsia" w:eastAsia="宋体" w:cs="Times New Roman"/>
        </w:rPr>
        <w:t>，感知层通过WebSocket接口实现对音频数据的流式接入与处理，支持实时语音识别与字幕生成，满足连续对话和即时反馈的交互需求。此外，当图像与音频在短时间窗口内连续到达时，系统会自动启动多模态协调与融合流程，对来自不同模态的信息进行时间对齐与语义关联，从而为后续的多模态理解与意图判断奠定统一、完整的数据基础。</w:t>
      </w:r>
    </w:p>
    <w:p w14:paraId="48152359">
      <w:pPr>
        <w:pStyle w:val="3"/>
        <w:ind w:firstLine="0" w:firstLineChars="0"/>
        <w:rPr>
          <w:rFonts w:eastAsia="宋体" w:cs="Times New Roman"/>
        </w:rPr>
      </w:pPr>
      <w:r>
        <w:rPr>
          <w:rFonts w:hint="eastAsia" w:eastAsia="宋体" w:cs="Times New Roman"/>
        </w:rPr>
        <w:drawing>
          <wp:inline distT="0" distB="0" distL="114300" distR="114300">
            <wp:extent cx="5252720" cy="2448560"/>
            <wp:effectExtent l="0" t="0" r="5080" b="2540"/>
            <wp:docPr id="9" name="图片 9" descr="制定项目未来发展排期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制定项目未来发展排期 (2)"/>
                    <pic:cNvPicPr>
                      <a:picLocks noChangeAspect="1"/>
                    </pic:cNvPicPr>
                  </pic:nvPicPr>
                  <pic:blipFill>
                    <a:blip r:embed="rId21"/>
                    <a:srcRect t="15846"/>
                    <a:stretch>
                      <a:fillRect/>
                    </a:stretch>
                  </pic:blipFill>
                  <pic:spPr>
                    <a:xfrm>
                      <a:off x="0" y="0"/>
                      <a:ext cx="5252720" cy="2448560"/>
                    </a:xfrm>
                    <a:prstGeom prst="rect">
                      <a:avLst/>
                    </a:prstGeom>
                  </pic:spPr>
                </pic:pic>
              </a:graphicData>
            </a:graphic>
          </wp:inline>
        </w:drawing>
      </w:r>
    </w:p>
    <w:p w14:paraId="43AE5B59">
      <w:pPr>
        <w:pStyle w:val="14"/>
        <w:jc w:val="center"/>
        <w:rPr>
          <w:rFonts w:ascii="Times New Roman" w:hAnsi="Times New Roman" w:eastAsia="宋体" w:cs="Times New Roman"/>
          <w:rPrChange w:id="367" w:author="孙宇凯" w:date="2026-02-02T10:57:50Z">
            <w:rPr>
              <w:rFonts w:ascii="Times New Roman" w:hAnsi="Times New Roman" w:eastAsia="宋体"/>
            </w:rPr>
          </w:rPrChange>
        </w:rPr>
      </w:pPr>
      <w:r>
        <w:rPr>
          <w:rFonts w:ascii="Times New Roman" w:hAnsi="Times New Roman" w:eastAsia="宋体" w:cs="Times New Roman"/>
          <w:rPrChange w:id="368" w:author="孙宇凯" w:date="2026-02-02T10:57:50Z">
            <w:rPr>
              <w:rFonts w:ascii="Times New Roman" w:hAnsi="Times New Roman" w:eastAsia="宋体"/>
            </w:rPr>
          </w:rPrChange>
        </w:rPr>
        <w:t xml:space="preserve">图 </w:t>
      </w:r>
      <w:r>
        <w:rPr>
          <w:rFonts w:ascii="Times New Roman" w:hAnsi="Times New Roman" w:eastAsia="宋体" w:cs="Times New Roman"/>
          <w:rPrChange w:id="369" w:author="孙宇凯" w:date="2026-02-02T10:57:50Z">
            <w:rPr>
              <w:rFonts w:ascii="Times New Roman" w:hAnsi="Times New Roman" w:eastAsia="宋体"/>
            </w:rPr>
          </w:rPrChange>
        </w:rPr>
        <w:fldChar w:fldCharType="begin"/>
      </w:r>
      <w:r>
        <w:rPr>
          <w:rFonts w:ascii="Times New Roman" w:hAnsi="Times New Roman" w:eastAsia="宋体" w:cs="Times New Roman"/>
          <w:rPrChange w:id="370" w:author="孙宇凯" w:date="2026-02-02T10:57:50Z">
            <w:rPr>
              <w:rFonts w:ascii="Times New Roman" w:hAnsi="Times New Roman" w:eastAsia="宋体"/>
            </w:rPr>
          </w:rPrChange>
        </w:rPr>
        <w:instrText xml:space="preserve"> SEQ 图 \* ARABIC </w:instrText>
      </w:r>
      <w:r>
        <w:rPr>
          <w:rFonts w:ascii="Times New Roman" w:hAnsi="Times New Roman" w:eastAsia="宋体" w:cs="Times New Roman"/>
          <w:rPrChange w:id="371" w:author="孙宇凯" w:date="2026-02-02T10:57:50Z">
            <w:rPr>
              <w:rFonts w:ascii="Times New Roman" w:hAnsi="Times New Roman" w:eastAsia="宋体"/>
            </w:rPr>
          </w:rPrChange>
        </w:rPr>
        <w:fldChar w:fldCharType="separate"/>
      </w:r>
      <w:r>
        <w:rPr>
          <w:rFonts w:ascii="Times New Roman" w:hAnsi="Times New Roman" w:eastAsia="宋体" w:cs="Times New Roman"/>
          <w:rPrChange w:id="372" w:author="孙宇凯" w:date="2026-02-02T10:57:50Z">
            <w:rPr>
              <w:rFonts w:ascii="Times New Roman" w:hAnsi="Times New Roman" w:eastAsia="宋体"/>
            </w:rPr>
          </w:rPrChange>
        </w:rPr>
        <w:t>4</w:t>
      </w:r>
      <w:r>
        <w:rPr>
          <w:rFonts w:ascii="Times New Roman" w:hAnsi="Times New Roman" w:eastAsia="宋体" w:cs="Times New Roman"/>
          <w:rPrChange w:id="373" w:author="孙宇凯" w:date="2026-02-02T10:57:50Z">
            <w:rPr>
              <w:rFonts w:ascii="Times New Roman" w:hAnsi="Times New Roman" w:eastAsia="宋体"/>
            </w:rPr>
          </w:rPrChange>
        </w:rPr>
        <w:fldChar w:fldCharType="end"/>
      </w:r>
      <w:r>
        <w:rPr>
          <w:rFonts w:hint="eastAsia" w:ascii="Times New Roman" w:hAnsi="Times New Roman" w:eastAsia="宋体" w:cs="Times New Roman"/>
          <w:rPrChange w:id="374" w:author="孙宇凯" w:date="2026-02-02T10:57:50Z">
            <w:rPr>
              <w:rFonts w:hint="eastAsia" w:ascii="Times New Roman" w:hAnsi="Times New Roman" w:eastAsia="宋体"/>
            </w:rPr>
          </w:rPrChange>
        </w:rPr>
        <w:t xml:space="preserve"> 感知层模块图</w:t>
      </w:r>
    </w:p>
    <w:p w14:paraId="7B2BBD29">
      <w:pPr>
        <w:pStyle w:val="6"/>
        <w:numPr>
          <w:ilvl w:val="3"/>
          <w:numId w:val="0"/>
        </w:numPr>
        <w:ind w:left="864" w:hanging="864"/>
        <w:rPr>
          <w:rFonts w:ascii="Times New Roman" w:hAnsi="Times New Roman" w:eastAsia="宋体" w:cs="Times New Roman"/>
          <w:sz w:val="24"/>
          <w:szCs w:val="24"/>
        </w:rPr>
      </w:pPr>
      <w:r>
        <w:rPr>
          <w:rFonts w:hint="eastAsia" w:ascii="Times New Roman" w:hAnsi="Times New Roman" w:eastAsia="宋体" w:cs="Times New Roman"/>
          <w:sz w:val="24"/>
          <w:szCs w:val="24"/>
        </w:rPr>
        <w:t>2.1.2.1图像感知流程</w:t>
      </w:r>
    </w:p>
    <w:p w14:paraId="75413B0C">
      <w:pPr>
        <w:pStyle w:val="3"/>
        <w:ind w:firstLine="480"/>
        <w:rPr>
          <w:rFonts w:eastAsia="宋体" w:cs="Times New Roman"/>
        </w:rPr>
      </w:pPr>
      <w:r>
        <w:rPr>
          <w:rFonts w:hint="eastAsia" w:eastAsia="宋体" w:cs="Times New Roman"/>
        </w:rPr>
        <w:t>当系统接收到图像数据（可为PIL Image对象或字节流）时，图像感知流程启动。本流程旨在对图像进行深度解析，并行提取文字、物体及场景三类关键信息，最终融合生成一份丰富的结构化图像描述，为上层理解与决策奠定坚实基础。流程核心由三大模块协同完成：</w:t>
      </w:r>
    </w:p>
    <w:p w14:paraId="5B63DA2C">
      <w:pPr>
        <w:pStyle w:val="6"/>
        <w:numPr>
          <w:ilvl w:val="3"/>
          <w:numId w:val="0"/>
        </w:numPr>
        <w:rPr>
          <w:rFonts w:ascii="Times New Roman" w:hAnsi="Times New Roman" w:eastAsia="宋体" w:cs="Times New Roman"/>
          <w:sz w:val="24"/>
          <w:szCs w:val="24"/>
        </w:rPr>
      </w:pPr>
      <w:r>
        <w:rPr>
          <w:rFonts w:hint="eastAsia" w:ascii="Times New Roman" w:hAnsi="Times New Roman" w:eastAsia="宋体" w:cs="Times New Roman"/>
          <w:sz w:val="24"/>
          <w:szCs w:val="24"/>
        </w:rPr>
        <w:t>OCR文字识别模块：</w:t>
      </w:r>
    </w:p>
    <w:p w14:paraId="5D04753B">
      <w:pPr>
        <w:pStyle w:val="3"/>
        <w:ind w:firstLine="480"/>
        <w:rPr>
          <w:rFonts w:eastAsia="宋体" w:cs="Times New Roman"/>
        </w:rPr>
      </w:pPr>
      <w:r>
        <w:rPr>
          <w:rFonts w:hint="eastAsia" w:eastAsia="宋体" w:cs="Times New Roman"/>
        </w:rPr>
        <w:t>本模块采用双引擎混合架构，兼顾高精度与高可用性，负责从图像中精确提取所有文字信息。在技术架构上集成了</w:t>
      </w:r>
      <w:r>
        <w:rPr>
          <w:rFonts w:hint="eastAsia" w:eastAsia="宋体" w:cs="Times New Roman"/>
          <w:b/>
          <w:bCs/>
          <w:u w:val="single"/>
        </w:rPr>
        <w:t>百度OCR</w:t>
      </w:r>
      <w:r>
        <w:rPr>
          <w:rFonts w:hint="eastAsia" w:eastAsia="宋体" w:cs="Times New Roman"/>
        </w:rPr>
        <w:t>（云端）与</w:t>
      </w:r>
      <w:r>
        <w:rPr>
          <w:rFonts w:hint="eastAsia" w:eastAsia="宋体" w:cs="Times New Roman"/>
          <w:b/>
          <w:bCs/>
          <w:u w:val="single"/>
        </w:rPr>
        <w:t>Tesseract OCR</w:t>
      </w:r>
      <w:r>
        <w:rPr>
          <w:rFonts w:hint="eastAsia" w:eastAsia="宋体" w:cs="Times New Roman"/>
        </w:rPr>
        <w:t>（本地）双引擎。默认优先调用高精度的百度OCR服务，当网络异常或服务不可用时，系统自动无缝降级至本地Tesseract引擎，确保核心功能持续可用。</w:t>
      </w:r>
    </w:p>
    <w:p w14:paraId="3A5FF929">
      <w:pPr>
        <w:pStyle w:val="3"/>
        <w:ind w:firstLine="480"/>
        <w:rPr>
          <w:rFonts w:eastAsia="宋体" w:cs="Times New Roman"/>
        </w:rPr>
      </w:pPr>
    </w:p>
    <w:p w14:paraId="5B8434CF">
      <w:pPr>
        <w:pStyle w:val="3"/>
        <w:ind w:firstLine="480"/>
        <w:rPr>
          <w:rFonts w:eastAsia="宋体" w:cs="Times New Roman"/>
        </w:rPr>
      </w:pPr>
      <w:r>
        <w:rPr>
          <w:rFonts w:hint="eastAsia" w:eastAsia="宋体" w:cs="Times New Roman"/>
        </w:rPr>
        <w:t>图像经过标准化预处理（格式统一、灰度化、二值化）后，根据引擎要求适配数据格式。识别后，不仅提取文本内容，还保留文字位置、置信度等元数据。对于百度OCR，结果包含详细的顶点坐标，为后续的文本区域分析提供支持。</w:t>
      </w:r>
    </w:p>
    <w:p w14:paraId="3CBCB1EA">
      <w:pPr>
        <w:pStyle w:val="3"/>
        <w:ind w:firstLine="0" w:firstLineChars="0"/>
        <w:rPr>
          <w:rFonts w:eastAsia="宋体" w:cs="Times New Roman"/>
        </w:rPr>
      </w:pPr>
      <w:r>
        <w:rPr>
          <w:rFonts w:eastAsia="宋体" w:cs="Times New Roman"/>
        </w:rPr>
        <w:drawing>
          <wp:inline distT="0" distB="0" distL="114300" distR="114300">
            <wp:extent cx="5262245" cy="3014345"/>
            <wp:effectExtent l="0" t="0" r="8255" b="825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5262245" cy="3014345"/>
                    </a:xfrm>
                    <a:prstGeom prst="rect">
                      <a:avLst/>
                    </a:prstGeom>
                    <a:noFill/>
                    <a:ln>
                      <a:noFill/>
                    </a:ln>
                  </pic:spPr>
                </pic:pic>
              </a:graphicData>
            </a:graphic>
          </wp:inline>
        </w:drawing>
      </w:r>
    </w:p>
    <w:p w14:paraId="51B4FC11">
      <w:pPr>
        <w:pStyle w:val="14"/>
        <w:jc w:val="center"/>
        <w:rPr>
          <w:rFonts w:ascii="Times New Roman" w:hAnsi="Times New Roman" w:eastAsia="宋体" w:cs="Times New Roman"/>
        </w:rPr>
      </w:pPr>
      <w:r>
        <w:rPr>
          <w:rFonts w:ascii="Times New Roman" w:hAnsi="Times New Roman" w:eastAsia="宋体" w:cs="Times New Roman"/>
        </w:rPr>
        <w:t xml:space="preserve">图 </w:t>
      </w:r>
      <w:r>
        <w:rPr>
          <w:rFonts w:ascii="Times New Roman" w:hAnsi="Times New Roman" w:eastAsia="宋体" w:cs="Times New Roman"/>
        </w:rPr>
        <w:fldChar w:fldCharType="begin"/>
      </w:r>
      <w:r>
        <w:rPr>
          <w:rFonts w:ascii="Times New Roman" w:hAnsi="Times New Roman" w:eastAsia="宋体" w:cs="Times New Roman"/>
        </w:rPr>
        <w:instrText xml:space="preserve"> SEQ 图 \* ARABIC </w:instrText>
      </w:r>
      <w:r>
        <w:rPr>
          <w:rFonts w:ascii="Times New Roman" w:hAnsi="Times New Roman" w:eastAsia="宋体" w:cs="Times New Roman"/>
        </w:rPr>
        <w:fldChar w:fldCharType="separate"/>
      </w:r>
      <w:r>
        <w:rPr>
          <w:rFonts w:ascii="Times New Roman" w:hAnsi="Times New Roman" w:eastAsia="宋体" w:cs="Times New Roman"/>
        </w:rPr>
        <w:t>5</w:t>
      </w:r>
      <w:r>
        <w:rPr>
          <w:rFonts w:ascii="Times New Roman" w:hAnsi="Times New Roman" w:eastAsia="宋体" w:cs="Times New Roman"/>
        </w:rPr>
        <w:fldChar w:fldCharType="end"/>
      </w:r>
      <w:r>
        <w:rPr>
          <w:rFonts w:hint="eastAsia" w:ascii="Times New Roman" w:hAnsi="Times New Roman" w:eastAsia="宋体" w:cs="Times New Roman"/>
        </w:rPr>
        <w:t xml:space="preserve"> OCR文字识别模块图</w:t>
      </w:r>
    </w:p>
    <w:p w14:paraId="728BA82F">
      <w:pPr>
        <w:pStyle w:val="6"/>
        <w:numPr>
          <w:ilvl w:val="3"/>
          <w:numId w:val="0"/>
        </w:numPr>
        <w:rPr>
          <w:rFonts w:ascii="Times New Roman" w:hAnsi="Times New Roman" w:eastAsia="宋体" w:cs="Times New Roman"/>
          <w:sz w:val="24"/>
          <w:szCs w:val="24"/>
        </w:rPr>
      </w:pPr>
      <w:r>
        <w:rPr>
          <w:rFonts w:ascii="Times New Roman" w:hAnsi="Times New Roman" w:eastAsia="宋体" w:cs="Times New Roman"/>
          <w:sz w:val="24"/>
          <w:szCs w:val="24"/>
        </w:rPr>
        <w:t>物品识别模块</w:t>
      </w:r>
      <w:r>
        <w:rPr>
          <w:rFonts w:hint="eastAsia" w:ascii="Times New Roman" w:hAnsi="Times New Roman" w:eastAsia="宋体" w:cs="Times New Roman"/>
          <w:sz w:val="24"/>
          <w:szCs w:val="24"/>
        </w:rPr>
        <w:t>：</w:t>
      </w:r>
    </w:p>
    <w:p w14:paraId="155369EF">
      <w:pPr>
        <w:pStyle w:val="3"/>
        <w:ind w:firstLine="480"/>
        <w:rPr>
          <w:rFonts w:eastAsia="宋体" w:cs="Times New Roman"/>
        </w:rPr>
      </w:pPr>
      <w:r>
        <w:rPr>
          <w:rFonts w:eastAsia="宋体" w:cs="Times New Roman"/>
        </w:rPr>
        <w:t xml:space="preserve">本模块采用 </w:t>
      </w:r>
      <w:r>
        <w:rPr>
          <w:rFonts w:eastAsia="宋体" w:cs="Times New Roman"/>
          <w:b/>
          <w:bCs/>
          <w:u w:val="single"/>
        </w:rPr>
        <w:t>“YOLO目标检测 + 区域化OCR”</w:t>
      </w:r>
      <w:r>
        <w:rPr>
          <w:rFonts w:eastAsia="宋体" w:cs="Times New Roman"/>
        </w:rPr>
        <w:t>的融合架构，尤其针对医疗场景中的药品包装识别进行了优化，实现从“找到物品”到“读懂物品”的完整感知</w:t>
      </w:r>
      <w:r>
        <w:rPr>
          <w:rFonts w:hint="eastAsia" w:eastAsia="宋体" w:cs="Times New Roman"/>
        </w:rPr>
        <w:t>：</w:t>
      </w:r>
    </w:p>
    <w:p w14:paraId="4E95BA80">
      <w:pPr>
        <w:pStyle w:val="3"/>
        <w:ind w:firstLine="480"/>
        <w:rPr>
          <w:rFonts w:eastAsia="宋体" w:cs="Times New Roman"/>
        </w:rPr>
      </w:pPr>
      <w:r>
        <w:rPr>
          <w:rFonts w:hint="eastAsia" w:eastAsia="宋体" w:cs="Times New Roman"/>
          <w:lang w:eastAsia="zh-CN"/>
        </w:rPr>
        <w:t>1.</w:t>
      </w:r>
      <w:r>
        <w:rPr>
          <w:rFonts w:eastAsia="宋体" w:cs="Times New Roman"/>
          <w:b/>
          <w:bCs/>
          <w:u w:val="single"/>
        </w:rPr>
        <w:t>目标检测</w:t>
      </w:r>
      <w:r>
        <w:rPr>
          <w:rFonts w:eastAsia="宋体" w:cs="Times New Roman"/>
        </w:rPr>
        <w:t>：基于YOLOv8-World模型，异步执行高效的目标检测。系统对检测结果进行后处理，包括按置信度排序、基于交并比（IoU）的去重，最终输出物品类别（如“包装盒”）及其精准边界框。</w:t>
      </w:r>
    </w:p>
    <w:p w14:paraId="5C573F88">
      <w:pPr>
        <w:pStyle w:val="3"/>
        <w:ind w:firstLine="480"/>
        <w:rPr>
          <w:rFonts w:eastAsia="宋体" w:cs="Times New Roman"/>
        </w:rPr>
      </w:pPr>
      <w:r>
        <w:rPr>
          <w:rFonts w:hint="eastAsia" w:eastAsia="宋体" w:cs="Times New Roman"/>
          <w:lang w:eastAsia="zh-CN"/>
        </w:rPr>
        <w:t>2.</w:t>
      </w:r>
      <w:r>
        <w:rPr>
          <w:rFonts w:eastAsia="宋体" w:cs="Times New Roman"/>
          <w:b/>
          <w:bCs/>
          <w:u w:val="single"/>
        </w:rPr>
        <w:t>区域化OCR与智能文本重组</w:t>
      </w:r>
      <w:r>
        <w:rPr>
          <w:rFonts w:eastAsia="宋体" w:cs="Times New Roman"/>
        </w:rPr>
        <w:t>：对于检测到的每个物品区域，模块会裁剪子图像并调用OCR引擎进行文字识别。随后，创新性地引入</w:t>
      </w:r>
      <w:r>
        <w:rPr>
          <w:rFonts w:eastAsia="宋体" w:cs="Times New Roman"/>
          <w:b/>
          <w:bCs/>
          <w:u w:val="single"/>
        </w:rPr>
        <w:t>DBSCAN聚类算法</w:t>
      </w:r>
      <w:r>
        <w:rPr>
          <w:rFonts w:eastAsia="宋体" w:cs="Times New Roman"/>
        </w:rPr>
        <w:t>与</w:t>
      </w:r>
      <w:r>
        <w:rPr>
          <w:rFonts w:eastAsia="宋体" w:cs="Times New Roman"/>
          <w:b/>
          <w:bCs/>
          <w:u w:val="single"/>
        </w:rPr>
        <w:t>多条件合并判断规则</w:t>
      </w:r>
      <w:r>
        <w:rPr>
          <w:rFonts w:eastAsia="宋体" w:cs="Times New Roman"/>
        </w:rPr>
        <w:t>，对识别出的零散文字块进行智能重组。此过程能还原文本的原始行段落结构，将散乱的文字信息组织成具有语义连贯性的文本描述（如将分散的“用法”、“用量”、“口服”、“一次一片”合并为“用法用量：口服，一次一片”），极大提升了后续信息理解的准确性。</w:t>
      </w:r>
    </w:p>
    <w:p w14:paraId="7AE76243">
      <w:pPr>
        <w:pStyle w:val="3"/>
        <w:ind w:firstLine="480"/>
        <w:rPr>
          <w:rFonts w:eastAsia="宋体" w:cs="Times New Roman"/>
        </w:rPr>
      </w:pPr>
      <w:r>
        <w:rPr>
          <w:rFonts w:hint="eastAsia" w:eastAsia="宋体" w:cs="Times New Roman"/>
          <w:lang w:eastAsia="zh-CN"/>
        </w:rPr>
        <w:t>3.</w:t>
      </w:r>
      <w:r>
        <w:rPr>
          <w:rFonts w:eastAsia="宋体" w:cs="Times New Roman"/>
          <w:b/>
          <w:bCs/>
          <w:u w:val="single"/>
        </w:rPr>
        <w:t>结构化输出</w:t>
      </w:r>
      <w:r>
        <w:rPr>
          <w:rFonts w:eastAsia="宋体" w:cs="Times New Roman"/>
        </w:rPr>
        <w:t>：每个识别出的物品均以结构化形式输出，包含物品名称、检测置信度、边界框坐标、重组后的OCR文本以及原始的文本簇信息。</w:t>
      </w:r>
    </w:p>
    <w:p w14:paraId="1AE9CCD4">
      <w:pPr>
        <w:pStyle w:val="3"/>
        <w:ind w:firstLine="0" w:firstLineChars="0"/>
        <w:rPr>
          <w:rFonts w:eastAsia="宋体" w:cs="Times New Roman"/>
        </w:rPr>
      </w:pPr>
      <w:commentRangeStart w:id="37"/>
      <w:commentRangeStart w:id="38"/>
      <w:r>
        <w:rPr>
          <w:rFonts w:eastAsia="宋体" w:cs="Times New Roman"/>
        </w:rPr>
        <w:drawing>
          <wp:inline distT="0" distB="0" distL="114300" distR="114300">
            <wp:extent cx="5252720" cy="1675765"/>
            <wp:effectExtent l="0" t="0" r="0" b="0"/>
            <wp:docPr id="6" name="图片 6" descr="制定项目未来发展排期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制定项目未来发展排期 (3)"/>
                    <pic:cNvPicPr>
                      <a:picLocks noChangeAspect="1"/>
                    </pic:cNvPicPr>
                  </pic:nvPicPr>
                  <pic:blipFill>
                    <a:blip r:embed="rId23"/>
                    <a:srcRect t="17115" b="25141"/>
                    <a:stretch>
                      <a:fillRect/>
                    </a:stretch>
                  </pic:blipFill>
                  <pic:spPr>
                    <a:xfrm>
                      <a:off x="0" y="0"/>
                      <a:ext cx="5252720" cy="1675765"/>
                    </a:xfrm>
                    <a:prstGeom prst="rect">
                      <a:avLst/>
                    </a:prstGeom>
                  </pic:spPr>
                </pic:pic>
              </a:graphicData>
            </a:graphic>
          </wp:inline>
        </w:drawing>
      </w:r>
      <w:commentRangeEnd w:id="37"/>
      <w:r>
        <w:rPr>
          <w:rFonts w:eastAsia="宋体" w:cs="Times New Roman"/>
        </w:rPr>
        <w:commentReference w:id="37"/>
      </w:r>
      <w:commentRangeEnd w:id="38"/>
      <w:r>
        <w:rPr>
          <w:rFonts w:eastAsia="宋体" w:cs="Times New Roman"/>
        </w:rPr>
        <w:commentReference w:id="38"/>
      </w:r>
    </w:p>
    <w:p w14:paraId="25291F29">
      <w:pPr>
        <w:pStyle w:val="14"/>
        <w:jc w:val="center"/>
        <w:rPr>
          <w:rFonts w:ascii="Times New Roman" w:hAnsi="Times New Roman" w:eastAsia="宋体" w:cs="Times New Roman"/>
        </w:rPr>
      </w:pPr>
      <w:r>
        <w:rPr>
          <w:rFonts w:ascii="Times New Roman" w:hAnsi="Times New Roman" w:eastAsia="宋体" w:cs="Times New Roman"/>
        </w:rPr>
        <w:t xml:space="preserve">图 </w:t>
      </w:r>
      <w:r>
        <w:rPr>
          <w:rFonts w:ascii="Times New Roman" w:hAnsi="Times New Roman" w:eastAsia="宋体" w:cs="Times New Roman"/>
        </w:rPr>
        <w:fldChar w:fldCharType="begin"/>
      </w:r>
      <w:r>
        <w:rPr>
          <w:rFonts w:ascii="Times New Roman" w:hAnsi="Times New Roman" w:eastAsia="宋体" w:cs="Times New Roman"/>
        </w:rPr>
        <w:instrText xml:space="preserve"> SEQ 图 \* ARABIC </w:instrText>
      </w:r>
      <w:r>
        <w:rPr>
          <w:rFonts w:ascii="Times New Roman" w:hAnsi="Times New Roman" w:eastAsia="宋体" w:cs="Times New Roman"/>
        </w:rPr>
        <w:fldChar w:fldCharType="separate"/>
      </w:r>
      <w:r>
        <w:rPr>
          <w:rFonts w:ascii="Times New Roman" w:hAnsi="Times New Roman" w:eastAsia="宋体" w:cs="Times New Roman"/>
        </w:rPr>
        <w:t>6</w:t>
      </w:r>
      <w:r>
        <w:rPr>
          <w:rFonts w:ascii="Times New Roman" w:hAnsi="Times New Roman" w:eastAsia="宋体" w:cs="Times New Roman"/>
        </w:rPr>
        <w:fldChar w:fldCharType="end"/>
      </w:r>
      <w:r>
        <w:rPr>
          <w:rFonts w:hint="eastAsia" w:ascii="Times New Roman" w:hAnsi="Times New Roman" w:eastAsia="宋体" w:cs="Times New Roman"/>
        </w:rPr>
        <w:t xml:space="preserve"> 物品识别模块架构图</w:t>
      </w:r>
    </w:p>
    <w:p w14:paraId="7FE6AE48">
      <w:pPr>
        <w:pStyle w:val="6"/>
        <w:numPr>
          <w:ilvl w:val="3"/>
          <w:numId w:val="0"/>
        </w:numPr>
        <w:rPr>
          <w:rFonts w:ascii="Times New Roman" w:hAnsi="Times New Roman" w:eastAsia="宋体" w:cs="Times New Roman"/>
          <w:sz w:val="24"/>
          <w:szCs w:val="24"/>
        </w:rPr>
      </w:pPr>
      <w:r>
        <w:rPr>
          <w:rFonts w:ascii="Times New Roman" w:hAnsi="Times New Roman" w:eastAsia="宋体" w:cs="Times New Roman"/>
          <w:sz w:val="24"/>
          <w:szCs w:val="24"/>
        </w:rPr>
        <w:t>场景理解模块</w:t>
      </w:r>
      <w:r>
        <w:rPr>
          <w:rFonts w:hint="eastAsia" w:ascii="Times New Roman" w:hAnsi="Times New Roman" w:eastAsia="宋体" w:cs="Times New Roman"/>
          <w:sz w:val="24"/>
          <w:szCs w:val="24"/>
        </w:rPr>
        <w:t>：</w:t>
      </w:r>
    </w:p>
    <w:p w14:paraId="1624CD24">
      <w:pPr>
        <w:pStyle w:val="3"/>
        <w:ind w:firstLine="480"/>
        <w:rPr>
          <w:rFonts w:eastAsia="宋体" w:cs="Times New Roman"/>
        </w:rPr>
      </w:pPr>
      <w:r>
        <w:rPr>
          <w:rFonts w:eastAsia="宋体" w:cs="Times New Roman"/>
        </w:rPr>
        <w:t>本模块基于</w:t>
      </w:r>
      <w:r>
        <w:rPr>
          <w:rFonts w:hint="eastAsia" w:eastAsia="宋体" w:cs="Times New Roman"/>
        </w:rPr>
        <w:t>大</w:t>
      </w:r>
      <w:r>
        <w:rPr>
          <w:rFonts w:eastAsia="宋体" w:cs="Times New Roman"/>
        </w:rPr>
        <w:t>模型与规则匹配，对图像进行整体场景分类（如医疗、日常生活、办公），并提取场景相关的关键信息，为系统的意图理解与个性化服务提供上下文线索。</w:t>
      </w:r>
    </w:p>
    <w:p w14:paraId="351EEC94">
      <w:pPr>
        <w:pStyle w:val="3"/>
        <w:ind w:firstLine="480"/>
        <w:rPr>
          <w:rFonts w:eastAsia="宋体" w:cs="Times New Roman"/>
        </w:rPr>
      </w:pPr>
    </w:p>
    <w:p w14:paraId="4955C803">
      <w:pPr>
        <w:pStyle w:val="3"/>
        <w:ind w:firstLine="480"/>
        <w:rPr>
          <w:rFonts w:eastAsia="宋体" w:cs="Times New Roman"/>
        </w:rPr>
      </w:pPr>
      <w:r>
        <w:rPr>
          <w:rFonts w:eastAsia="宋体" w:cs="Times New Roman"/>
        </w:rPr>
        <w:t>上述三个模块通过asyncio.gather()实现</w:t>
      </w:r>
      <w:r>
        <w:rPr>
          <w:rFonts w:eastAsia="宋体" w:cs="Times New Roman"/>
          <w:b/>
          <w:bCs/>
          <w:u w:val="single"/>
        </w:rPr>
        <w:t>异步并行处理</w:t>
      </w:r>
      <w:r>
        <w:rPr>
          <w:rFonts w:eastAsia="宋体" w:cs="Times New Roman"/>
        </w:rPr>
        <w:t>，大幅提升了整体处理效率。所有结果在感知层内进行汇总，最终生成一个统一的结构化图像描述对象，其中包含了清洗后的OCR全文、带有丰富属性的物品列表以及场景标签。这份描述将成为多模态协调器进行语义对齐与融合的关键输入。</w:t>
      </w:r>
    </w:p>
    <w:p w14:paraId="7CF91186">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2.1.2.2</w:t>
      </w:r>
      <w:r>
        <w:rPr>
          <w:rFonts w:hint="eastAsia" w:ascii="Times New Roman" w:hAnsi="Times New Roman" w:eastAsia="宋体" w:cs="Times New Roman"/>
          <w:sz w:val="24"/>
          <w:szCs w:val="24"/>
        </w:rPr>
        <w:t>音频感知流程</w:t>
      </w:r>
    </w:p>
    <w:p w14:paraId="5925C1B3">
      <w:pPr>
        <w:pStyle w:val="3"/>
        <w:ind w:firstLine="480"/>
        <w:rPr>
          <w:rFonts w:eastAsia="宋体" w:cs="Times New Roman"/>
        </w:rPr>
      </w:pPr>
      <w:r>
        <w:rPr>
          <w:rFonts w:eastAsia="宋体" w:cs="Times New Roman"/>
        </w:rPr>
        <w:t>当系统接收到符合规范的音频数据（16 kHz 采样率、单声道PCM16格式）时，即进入音频感知处理流程。该流程以低时延、高稳定性为设计目标，基于客户端—服务端分布式架构实现实时语音转文字能力，是系统实时字幕与语音交互的核心支撑模块。其整体结构与处理流程如下</w:t>
      </w:r>
      <w:r>
        <w:rPr>
          <w:rFonts w:hint="eastAsia" w:eastAsia="宋体" w:cs="Times New Roman"/>
        </w:rPr>
        <w:t>：</w:t>
      </w:r>
    </w:p>
    <w:p w14:paraId="4D02008C">
      <w:pPr>
        <w:pStyle w:val="3"/>
        <w:ind w:firstLine="480"/>
        <w:rPr>
          <w:rFonts w:eastAsia="宋体" w:cs="Times New Roman"/>
        </w:rPr>
      </w:pPr>
      <w:r>
        <w:rPr>
          <w:rFonts w:hint="eastAsia" w:eastAsia="宋体" w:cs="Times New Roman"/>
          <w:lang w:eastAsia="zh-CN"/>
        </w:rPr>
        <w:t>1.</w:t>
      </w:r>
      <w:r>
        <w:rPr>
          <w:rFonts w:eastAsia="宋体" w:cs="Times New Roman"/>
          <w:b/>
          <w:bCs/>
          <w:u w:val="single"/>
        </w:rPr>
        <w:t>客户端侧</w:t>
      </w:r>
      <w:r>
        <w:rPr>
          <w:rFonts w:hint="eastAsia" w:eastAsia="宋体" w:cs="Times New Roman"/>
        </w:rPr>
        <w:t>：</w:t>
      </w:r>
      <w:r>
        <w:rPr>
          <w:rFonts w:eastAsia="宋体" w:cs="Times New Roman"/>
        </w:rPr>
        <w:t>AR眼镜端应用基于Kotlin开发并运行于Android平台，负责调用设备麦克风采集原始PCM音频数据。采集到的音频以流式形式通过WebSocket协议持续发送至服务端，从而保证音频传输的连续性与实时性。</w:t>
      </w:r>
    </w:p>
    <w:p w14:paraId="1EA7381A">
      <w:pPr>
        <w:pStyle w:val="3"/>
        <w:ind w:firstLine="480"/>
        <w:rPr>
          <w:rFonts w:eastAsia="宋体" w:cs="Times New Roman"/>
        </w:rPr>
      </w:pPr>
      <w:r>
        <w:rPr>
          <w:rFonts w:hint="eastAsia" w:eastAsia="宋体" w:cs="Times New Roman"/>
          <w:lang w:eastAsia="zh-CN"/>
        </w:rPr>
        <w:t>2.</w:t>
      </w:r>
      <w:r>
        <w:rPr>
          <w:rFonts w:eastAsia="宋体" w:cs="Times New Roman"/>
          <w:b/>
          <w:bCs/>
          <w:u w:val="single"/>
        </w:rPr>
        <w:t>服务端侧</w:t>
      </w:r>
      <w:r>
        <w:rPr>
          <w:rFonts w:hint="eastAsia" w:eastAsia="宋体" w:cs="Times New Roman"/>
        </w:rPr>
        <w:t>：</w:t>
      </w:r>
      <w:r>
        <w:rPr>
          <w:rFonts w:eastAsia="宋体" w:cs="Times New Roman"/>
        </w:rPr>
        <w:t>系统采用Python进行实现，通过WebSocket接口接收来自客户端的音频流，并将其接入流式自动语音识别（ASR）引擎进行实时推理。识别过程中，服务端会同时生成两类识别结果并即时回传：一类是用户发声过程中持续产生的中间识别文本，用于支持“边说边显示”的实时字幕效果；另一类是在检测到语音端点后输出的最终识别结果，文本更加完整和稳定，可直接用于后续业务处理。</w:t>
      </w:r>
    </w:p>
    <w:p w14:paraId="24B2C32C">
      <w:pPr>
        <w:pStyle w:val="3"/>
        <w:ind w:firstLine="480"/>
        <w:rPr>
          <w:rFonts w:eastAsia="宋体" w:cs="Times New Roman"/>
        </w:rPr>
      </w:pPr>
      <w:r>
        <w:rPr>
          <w:rFonts w:hint="eastAsia" w:eastAsia="宋体" w:cs="Times New Roman"/>
          <w:lang w:eastAsia="zh-CN"/>
        </w:rPr>
        <w:t>3.</w:t>
      </w:r>
      <w:r>
        <w:rPr>
          <w:rFonts w:eastAsia="宋体" w:cs="Times New Roman"/>
          <w:b/>
          <w:bCs/>
          <w:u w:val="single"/>
        </w:rPr>
        <w:t>流程闭环阶段</w:t>
      </w:r>
      <w:r>
        <w:rPr>
          <w:rFonts w:hint="eastAsia" w:eastAsia="宋体" w:cs="Times New Roman"/>
        </w:rPr>
        <w:t>：</w:t>
      </w:r>
      <w:r>
        <w:rPr>
          <w:rFonts w:eastAsia="宋体" w:cs="Times New Roman"/>
        </w:rPr>
        <w:t>客户端在接收到服务端返回的识别结果后，通过回调机制对数据进行解析，并驱动AR界面的动态更新，将识别出的字幕内容实时叠加显示在用户视野中，或根据识别结果触发进一步的业务逻辑，例如自动发起信息查询。该分布式架构有效保障了从音频采集、传输、识别到结果呈现的端到端低延迟与处理连续性，构成了系统音频感知与实时交互能力的重要基础。</w:t>
      </w:r>
    </w:p>
    <w:p w14:paraId="79252DF6">
      <w:pPr>
        <w:pStyle w:val="3"/>
        <w:ind w:firstLine="480"/>
        <w:rPr>
          <w:rFonts w:eastAsia="宋体" w:cs="Times New Roman"/>
        </w:rPr>
      </w:pPr>
    </w:p>
    <w:p w14:paraId="672260E0">
      <w:pPr>
        <w:pStyle w:val="3"/>
        <w:ind w:firstLine="480"/>
        <w:rPr>
          <w:rFonts w:eastAsia="宋体" w:cs="Times New Roman"/>
        </w:rPr>
      </w:pPr>
      <w:r>
        <w:rPr>
          <w:rFonts w:eastAsia="宋体" w:cs="Times New Roman"/>
        </w:rPr>
        <w:t>作为系统ASR适配层的核心实现，该模块完成了音频流的实时接收、转写与反馈，为后续语义理解与多模态融合提供了稳定、准确的文本输入。</w:t>
      </w:r>
    </w:p>
    <w:p w14:paraId="40417330">
      <w:pPr>
        <w:pStyle w:val="3"/>
        <w:ind w:firstLine="480"/>
        <w:rPr>
          <w:rFonts w:eastAsia="宋体" w:cs="Times New Roman"/>
        </w:rPr>
      </w:pPr>
    </w:p>
    <w:p w14:paraId="54F7AD34">
      <w:pPr>
        <w:pStyle w:val="3"/>
        <w:ind w:firstLine="480"/>
        <w:rPr>
          <w:rFonts w:eastAsia="宋体" w:cs="Times New Roman"/>
        </w:rPr>
      </w:pPr>
      <w:r>
        <w:rPr>
          <w:rFonts w:eastAsia="宋体" w:cs="Times New Roman"/>
        </w:rPr>
        <w:drawing>
          <wp:inline distT="0" distB="0" distL="114300" distR="114300">
            <wp:extent cx="4753610" cy="2337435"/>
            <wp:effectExtent l="0" t="0" r="0" b="0"/>
            <wp:docPr id="11" name="图片 11" descr="制定项目未来发展排期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制定项目未来发展排期 (4)"/>
                    <pic:cNvPicPr>
                      <a:picLocks noChangeAspect="1"/>
                    </pic:cNvPicPr>
                  </pic:nvPicPr>
                  <pic:blipFill>
                    <a:blip r:embed="rId24"/>
                    <a:srcRect l="5440" t="13932" r="4062" b="6923"/>
                    <a:stretch>
                      <a:fillRect/>
                    </a:stretch>
                  </pic:blipFill>
                  <pic:spPr>
                    <a:xfrm>
                      <a:off x="0" y="0"/>
                      <a:ext cx="4753610" cy="2337435"/>
                    </a:xfrm>
                    <a:prstGeom prst="rect">
                      <a:avLst/>
                    </a:prstGeom>
                  </pic:spPr>
                </pic:pic>
              </a:graphicData>
            </a:graphic>
          </wp:inline>
        </w:drawing>
      </w:r>
    </w:p>
    <w:p w14:paraId="5551A942">
      <w:pPr>
        <w:pStyle w:val="14"/>
        <w:jc w:val="center"/>
        <w:rPr>
          <w:rFonts w:ascii="Times New Roman" w:hAnsi="Times New Roman" w:eastAsia="宋体" w:cs="Times New Roman"/>
        </w:rPr>
      </w:pPr>
      <w:r>
        <w:rPr>
          <w:rFonts w:ascii="Times New Roman" w:hAnsi="Times New Roman" w:eastAsia="宋体" w:cs="Times New Roman"/>
        </w:rPr>
        <w:t xml:space="preserve">图 </w:t>
      </w:r>
      <w:r>
        <w:rPr>
          <w:rFonts w:ascii="Times New Roman" w:hAnsi="Times New Roman" w:eastAsia="宋体" w:cs="Times New Roman"/>
        </w:rPr>
        <w:fldChar w:fldCharType="begin"/>
      </w:r>
      <w:r>
        <w:rPr>
          <w:rFonts w:ascii="Times New Roman" w:hAnsi="Times New Roman" w:eastAsia="宋体" w:cs="Times New Roman"/>
        </w:rPr>
        <w:instrText xml:space="preserve"> SEQ 图 \* ARABIC </w:instrText>
      </w:r>
      <w:r>
        <w:rPr>
          <w:rFonts w:ascii="Times New Roman" w:hAnsi="Times New Roman" w:eastAsia="宋体" w:cs="Times New Roman"/>
        </w:rPr>
        <w:fldChar w:fldCharType="separate"/>
      </w:r>
      <w:r>
        <w:rPr>
          <w:rFonts w:ascii="Times New Roman" w:hAnsi="Times New Roman" w:eastAsia="宋体" w:cs="Times New Roman"/>
        </w:rPr>
        <w:t>7</w:t>
      </w:r>
      <w:r>
        <w:rPr>
          <w:rFonts w:ascii="Times New Roman" w:hAnsi="Times New Roman" w:eastAsia="宋体" w:cs="Times New Roman"/>
        </w:rPr>
        <w:fldChar w:fldCharType="end"/>
      </w:r>
      <w:r>
        <w:rPr>
          <w:rFonts w:hint="eastAsia" w:ascii="Times New Roman" w:hAnsi="Times New Roman" w:eastAsia="宋体" w:cs="Times New Roman"/>
        </w:rPr>
        <w:t xml:space="preserve"> 音频感知模块图</w:t>
      </w:r>
    </w:p>
    <w:p w14:paraId="0CF37E73">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2.1.2.3多模态融合机制</w:t>
      </w:r>
    </w:p>
    <w:p w14:paraId="33197579">
      <w:pPr>
        <w:pStyle w:val="3"/>
        <w:ind w:firstLine="480"/>
        <w:rPr>
          <w:rFonts w:eastAsia="宋体" w:cs="Times New Roman"/>
        </w:rPr>
      </w:pPr>
      <w:r>
        <w:rPr>
          <w:rFonts w:eastAsia="宋体" w:cs="Times New Roman"/>
        </w:rPr>
        <w:t>当用户在短时间内既上传图像又发送语音时（如在拍摄药品包装的同时询问用法），多模态协调器将启动融合流程</w:t>
      </w:r>
      <w:r>
        <w:rPr>
          <w:rFonts w:hint="eastAsia" w:eastAsia="宋体" w:cs="Times New Roman"/>
        </w:rPr>
        <w:t>：</w:t>
      </w:r>
    </w:p>
    <w:p w14:paraId="3089485C">
      <w:pPr>
        <w:pStyle w:val="3"/>
        <w:ind w:firstLine="480"/>
        <w:rPr>
          <w:rFonts w:eastAsia="宋体" w:cs="Times New Roman"/>
        </w:rPr>
      </w:pPr>
      <w:r>
        <w:rPr>
          <w:rFonts w:eastAsia="宋体" w:cs="Times New Roman"/>
        </w:rPr>
        <w:t>系统</w:t>
      </w:r>
      <w:r>
        <w:rPr>
          <w:rFonts w:hint="eastAsia" w:eastAsia="宋体" w:cs="Times New Roman"/>
        </w:rPr>
        <w:t>维护一个</w:t>
      </w:r>
      <w:r>
        <w:rPr>
          <w:rFonts w:eastAsia="宋体" w:cs="Times New Roman"/>
        </w:rPr>
        <w:t>时间窗口，对图像感知结果与语音识别文本进行语义对齐，</w:t>
      </w:r>
      <w:r>
        <w:rPr>
          <w:rFonts w:hint="eastAsia" w:eastAsia="宋体" w:cs="Times New Roman"/>
        </w:rPr>
        <w:t>比方说</w:t>
      </w:r>
      <w:r>
        <w:rPr>
          <w:rFonts w:eastAsia="宋体" w:cs="Times New Roman"/>
        </w:rPr>
        <w:t>将图像识别出的药品名称与语音中的“怎么服用”关联为完整查询意图。若信息间存在冲突，则依据置信度择优选用或保留多义信息供后续环节判断，从而实现跨模态的语义统一与增强。</w:t>
      </w:r>
    </w:p>
    <w:p w14:paraId="36902D08">
      <w:pPr>
        <w:pStyle w:val="5"/>
        <w:numPr>
          <w:ilvl w:val="2"/>
          <w:numId w:val="0"/>
        </w:numPr>
        <w:rPr>
          <w:rFonts w:eastAsia="宋体" w:cs="Times New Roman"/>
        </w:rPr>
      </w:pPr>
      <w:bookmarkStart w:id="28" w:name="_Toc16359"/>
      <w:r>
        <w:rPr>
          <w:rFonts w:eastAsia="宋体" w:cs="Times New Roman"/>
          <w:bCs w:val="0"/>
          <w:color w:val="000000"/>
        </w:rPr>
        <w:t>2.1.3</w:t>
      </w:r>
      <w:r>
        <w:rPr>
          <w:rFonts w:eastAsia="宋体" w:cs="Times New Roman"/>
        </w:rPr>
        <w:t>理解层</w:t>
      </w:r>
      <w:bookmarkEnd w:id="28"/>
    </w:p>
    <w:p w14:paraId="244BB3CB">
      <w:pPr>
        <w:pStyle w:val="3"/>
        <w:ind w:firstLine="480"/>
        <w:rPr>
          <w:rFonts w:eastAsia="宋体" w:cs="Times New Roman"/>
        </w:rPr>
      </w:pPr>
      <w:r>
        <w:rPr>
          <w:rFonts w:eastAsia="宋体" w:cs="Times New Roman"/>
        </w:rPr>
        <w:t>理解层是系统的语义解析中枢，负责将感知层输出的结构化信息转化为明确的用户意图和可执行的查询指令。该层基于大语言模型（LLM）构建，结合记忆管理器提供的会话上下文，实现对用户输入的多维度理解，包括</w:t>
      </w:r>
      <w:r>
        <w:rPr>
          <w:rFonts w:eastAsia="宋体" w:cs="Times New Roman"/>
          <w:b/>
          <w:bCs/>
          <w:u w:val="single"/>
        </w:rPr>
        <w:t>意图分类</w:t>
      </w:r>
      <w:r>
        <w:rPr>
          <w:rFonts w:eastAsia="宋体" w:cs="Times New Roman"/>
        </w:rPr>
        <w:t>、</w:t>
      </w:r>
      <w:r>
        <w:rPr>
          <w:rFonts w:eastAsia="宋体" w:cs="Times New Roman"/>
          <w:b/>
          <w:bCs/>
          <w:u w:val="single"/>
        </w:rPr>
        <w:t>实体抽取</w:t>
      </w:r>
      <w:r>
        <w:rPr>
          <w:rFonts w:eastAsia="宋体" w:cs="Times New Roman"/>
        </w:rPr>
        <w:t>、</w:t>
      </w:r>
      <w:r>
        <w:rPr>
          <w:rFonts w:eastAsia="宋体" w:cs="Times New Roman"/>
          <w:b/>
          <w:bCs/>
          <w:u w:val="single"/>
        </w:rPr>
        <w:t>场景关联</w:t>
      </w:r>
      <w:r>
        <w:rPr>
          <w:rFonts w:eastAsia="宋体" w:cs="Times New Roman"/>
        </w:rPr>
        <w:t>与</w:t>
      </w:r>
      <w:r>
        <w:rPr>
          <w:rFonts w:eastAsia="宋体" w:cs="Times New Roman"/>
          <w:b/>
          <w:bCs/>
          <w:u w:val="single"/>
        </w:rPr>
        <w:t>语义结构化</w:t>
      </w:r>
      <w:r>
        <w:rPr>
          <w:rFonts w:eastAsia="宋体" w:cs="Times New Roman"/>
        </w:rPr>
        <w:t>。</w:t>
      </w:r>
    </w:p>
    <w:p w14:paraId="4229DEE8">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2.1.3.1语义理解与意图识别流程</w:t>
      </w:r>
    </w:p>
    <w:p w14:paraId="547A09E6">
      <w:pPr>
        <w:pStyle w:val="3"/>
        <w:ind w:firstLine="480"/>
        <w:rPr>
          <w:rFonts w:eastAsia="宋体" w:cs="Times New Roman"/>
        </w:rPr>
      </w:pPr>
      <w:r>
        <w:rPr>
          <w:rFonts w:eastAsia="宋体" w:cs="Times New Roman"/>
        </w:rPr>
        <w:t>理解层接收来自感知层的多模态结构化信息，通过提示词（Prompt）调用大语言模型进行深度语义解析。</w:t>
      </w:r>
    </w:p>
    <w:p w14:paraId="664F4D22">
      <w:pPr>
        <w:pStyle w:val="3"/>
        <w:ind w:firstLine="480"/>
        <w:rPr>
          <w:rFonts w:eastAsia="宋体" w:cs="Times New Roman"/>
        </w:rPr>
      </w:pPr>
    </w:p>
    <w:p w14:paraId="699C3E7A">
      <w:pPr>
        <w:pStyle w:val="3"/>
        <w:ind w:firstLine="480"/>
        <w:rPr>
          <w:rFonts w:eastAsia="宋体" w:cs="Times New Roman"/>
        </w:rPr>
      </w:pPr>
      <w:r>
        <w:rPr>
          <w:rFonts w:eastAsia="宋体" w:cs="Times New Roman"/>
        </w:rPr>
        <w:t>模型首先对用户输入进行</w:t>
      </w:r>
      <w:r>
        <w:rPr>
          <w:rFonts w:eastAsia="宋体" w:cs="Times New Roman"/>
          <w:b/>
          <w:bCs/>
          <w:u w:val="single"/>
        </w:rPr>
        <w:t>意图分类</w:t>
      </w:r>
      <w:r>
        <w:rPr>
          <w:rFonts w:eastAsia="宋体" w:cs="Times New Roman"/>
        </w:rPr>
        <w:t>，判断其属于药品查询、物品识别、知识问答、用药安全咨询等预定义意图类别之一</w:t>
      </w:r>
      <w:r>
        <w:rPr>
          <w:rFonts w:hint="eastAsia" w:eastAsia="宋体" w:cs="Times New Roman"/>
        </w:rPr>
        <w:t>。</w:t>
      </w:r>
      <w:r>
        <w:rPr>
          <w:rFonts w:eastAsia="宋体" w:cs="Times New Roman"/>
        </w:rPr>
        <w:t>随后进行</w:t>
      </w:r>
      <w:r>
        <w:rPr>
          <w:rFonts w:eastAsia="宋体" w:cs="Times New Roman"/>
          <w:b/>
          <w:bCs/>
          <w:u w:val="single"/>
        </w:rPr>
        <w:t>实体抽取</w:t>
      </w:r>
      <w:r>
        <w:rPr>
          <w:rFonts w:eastAsia="宋体" w:cs="Times New Roman"/>
        </w:rPr>
        <w:t>，</w:t>
      </w:r>
      <w:r>
        <w:rPr>
          <w:rFonts w:eastAsia="宋体" w:cs="Times New Roman"/>
          <w:b/>
          <w:bCs/>
          <w:u w:val="single"/>
        </w:rPr>
        <w:t>识别并结构化关键信息</w:t>
      </w:r>
      <w:r>
        <w:rPr>
          <w:rFonts w:eastAsia="宋体" w:cs="Times New Roman"/>
        </w:rPr>
        <w:t>，如药品名称、物品类别、时间、地点等</w:t>
      </w:r>
      <w:r>
        <w:rPr>
          <w:rFonts w:hint="eastAsia" w:eastAsia="宋体" w:cs="Times New Roman"/>
        </w:rPr>
        <w:t>。</w:t>
      </w:r>
      <w:r>
        <w:rPr>
          <w:rFonts w:eastAsia="宋体" w:cs="Times New Roman"/>
        </w:rPr>
        <w:t>最后</w:t>
      </w:r>
      <w:r>
        <w:rPr>
          <w:rFonts w:eastAsia="宋体" w:cs="Times New Roman"/>
          <w:b/>
          <w:bCs/>
          <w:u w:val="single"/>
        </w:rPr>
        <w:t>生成清晰、结构化的查询表示</w:t>
      </w:r>
      <w:r>
        <w:rPr>
          <w:rFonts w:eastAsia="宋体" w:cs="Times New Roman"/>
        </w:rPr>
        <w:t>，为后续工具调用提供明确输入。</w:t>
      </w:r>
    </w:p>
    <w:p w14:paraId="654F21C8">
      <w:pPr>
        <w:pStyle w:val="3"/>
        <w:ind w:firstLine="480"/>
        <w:rPr>
          <w:rFonts w:eastAsia="宋体" w:cs="Times New Roman"/>
        </w:rPr>
      </w:pPr>
    </w:p>
    <w:p w14:paraId="6063AAC8">
      <w:pPr>
        <w:pStyle w:val="3"/>
        <w:ind w:firstLine="480"/>
        <w:rPr>
          <w:rFonts w:eastAsia="宋体" w:cs="Times New Roman"/>
        </w:rPr>
      </w:pPr>
      <w:r>
        <w:rPr>
          <w:rFonts w:eastAsia="宋体" w:cs="Times New Roman"/>
        </w:rPr>
        <w:t>系统</w:t>
      </w:r>
      <w:r>
        <w:rPr>
          <w:rFonts w:hint="eastAsia" w:eastAsia="宋体" w:cs="Times New Roman"/>
        </w:rPr>
        <w:t>可以</w:t>
      </w:r>
      <w:r>
        <w:rPr>
          <w:rFonts w:eastAsia="宋体" w:cs="Times New Roman"/>
        </w:rPr>
        <w:t>根据输入类型（图像或音频）构建不同的提示词</w:t>
      </w:r>
      <w:r>
        <w:rPr>
          <w:rFonts w:hint="eastAsia" w:eastAsia="宋体" w:cs="Times New Roman"/>
        </w:rPr>
        <w:t>：</w:t>
      </w:r>
    </w:p>
    <w:p w14:paraId="47877DB2">
      <w:pPr>
        <w:pStyle w:val="3"/>
        <w:ind w:firstLine="480"/>
        <w:rPr>
          <w:rFonts w:eastAsia="宋体" w:cs="Times New Roman"/>
        </w:rPr>
      </w:pPr>
      <w:r>
        <w:rPr>
          <w:rFonts w:hint="eastAsia" w:eastAsia="宋体" w:cs="Times New Roman"/>
          <w:lang w:eastAsia="zh-CN"/>
        </w:rPr>
        <w:t>1.</w:t>
      </w:r>
      <w:r>
        <w:rPr>
          <w:rFonts w:eastAsia="宋体" w:cs="Times New Roman"/>
          <w:b/>
          <w:bCs/>
          <w:u w:val="single"/>
        </w:rPr>
        <w:t>图像理解</w:t>
      </w:r>
      <w:r>
        <w:rPr>
          <w:rFonts w:eastAsia="宋体" w:cs="Times New Roman"/>
        </w:rPr>
        <w:t>：将OCR文本、物体检测结果、场景信息整合，调用LLM进行语义理解</w:t>
      </w:r>
      <w:r>
        <w:rPr>
          <w:rFonts w:hint="eastAsia" w:eastAsia="宋体" w:cs="Times New Roman"/>
        </w:rPr>
        <w:t>。</w:t>
      </w:r>
    </w:p>
    <w:p w14:paraId="45751BCD">
      <w:pPr>
        <w:pStyle w:val="3"/>
        <w:ind w:firstLine="480"/>
        <w:rPr>
          <w:rFonts w:eastAsia="宋体" w:cs="Times New Roman"/>
        </w:rPr>
      </w:pPr>
      <w:r>
        <w:rPr>
          <w:rFonts w:hint="eastAsia" w:eastAsia="宋体" w:cs="Times New Roman"/>
          <w:lang w:eastAsia="zh-CN"/>
        </w:rPr>
        <w:t>2.</w:t>
      </w:r>
      <w:r>
        <w:rPr>
          <w:rFonts w:eastAsia="宋体" w:cs="Times New Roman"/>
          <w:b/>
          <w:bCs/>
          <w:u w:val="single"/>
        </w:rPr>
        <w:t>音频理解</w:t>
      </w:r>
      <w:r>
        <w:rPr>
          <w:rFonts w:eastAsia="宋体" w:cs="Times New Roman"/>
        </w:rPr>
        <w:t>：将ASR识别的语音文本传递给LLM，进行意图识别和语义理解</w:t>
      </w:r>
      <w:r>
        <w:rPr>
          <w:rFonts w:hint="eastAsia" w:eastAsia="宋体" w:cs="Times New Roman"/>
        </w:rPr>
        <w:t>。</w:t>
      </w:r>
    </w:p>
    <w:p w14:paraId="60D21CE5">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2.1.3.2上下文记忆与多轮对话支持</w:t>
      </w:r>
    </w:p>
    <w:p w14:paraId="153F41F5">
      <w:pPr>
        <w:pStyle w:val="3"/>
        <w:ind w:firstLine="480"/>
        <w:rPr>
          <w:rFonts w:eastAsia="宋体" w:cs="Times New Roman"/>
        </w:rPr>
      </w:pPr>
      <w:r>
        <w:rPr>
          <w:rFonts w:eastAsia="宋体" w:cs="Times New Roman"/>
        </w:rPr>
        <w:t>理解层通过集成</w:t>
      </w:r>
      <w:r>
        <w:rPr>
          <w:rFonts w:eastAsia="宋体" w:cs="Times New Roman"/>
          <w:b/>
          <w:bCs/>
          <w:u w:val="single"/>
        </w:rPr>
        <w:t>记忆管理器</w:t>
      </w:r>
      <w:r>
        <w:rPr>
          <w:rFonts w:eastAsia="宋体" w:cs="Times New Roman"/>
        </w:rPr>
        <w:t>，实现对话上下文的持续维护与利用。</w:t>
      </w:r>
    </w:p>
    <w:p w14:paraId="7205E759">
      <w:pPr>
        <w:pStyle w:val="3"/>
        <w:ind w:firstLine="480"/>
        <w:rPr>
          <w:rFonts w:eastAsia="宋体" w:cs="Times New Roman"/>
        </w:rPr>
      </w:pPr>
    </w:p>
    <w:p w14:paraId="2BD5E7C8">
      <w:pPr>
        <w:pStyle w:val="3"/>
        <w:ind w:firstLine="480"/>
        <w:rPr>
          <w:rFonts w:eastAsia="宋体" w:cs="Times New Roman"/>
        </w:rPr>
      </w:pPr>
      <w:r>
        <w:rPr>
          <w:rFonts w:eastAsia="宋体" w:cs="Times New Roman"/>
        </w:rPr>
        <w:t>系统为每个会话分配唯一标识，并在处理新请求时自动加载该会话的历史交互记录。这使得系统能够理解指代、省略和多轮递进式查询，例如当用户先问“阿司匹林有什么用？”再问“怎么吃？”时，理解层能结合上下文将后者自动关联到“阿司匹林”的用法查询，而非一般性饮食建议。</w:t>
      </w:r>
    </w:p>
    <w:p w14:paraId="1D1C5B5B">
      <w:pPr>
        <w:pStyle w:val="5"/>
        <w:numPr>
          <w:ilvl w:val="2"/>
          <w:numId w:val="0"/>
        </w:numPr>
        <w:rPr>
          <w:rFonts w:eastAsia="宋体" w:cs="Times New Roman"/>
        </w:rPr>
      </w:pPr>
      <w:bookmarkStart w:id="29" w:name="_Toc27683"/>
      <w:r>
        <w:rPr>
          <w:rFonts w:eastAsia="宋体" w:cs="Times New Roman"/>
          <w:bCs w:val="0"/>
          <w:color w:val="000000"/>
        </w:rPr>
        <w:t>2.1.4</w:t>
      </w:r>
      <w:r>
        <w:rPr>
          <w:rFonts w:hint="eastAsia" w:eastAsia="宋体" w:cs="Times New Roman"/>
        </w:rPr>
        <w:t>决策层</w:t>
      </w:r>
      <w:bookmarkEnd w:id="29"/>
    </w:p>
    <w:p w14:paraId="0CE44488">
      <w:pPr>
        <w:pStyle w:val="3"/>
        <w:ind w:firstLine="480"/>
        <w:rPr>
          <w:rFonts w:eastAsia="宋体" w:cs="Times New Roman"/>
        </w:rPr>
      </w:pPr>
      <w:r>
        <w:rPr>
          <w:rFonts w:eastAsia="宋体" w:cs="Times New Roman"/>
        </w:rPr>
        <w:t>决策层是系统的智能调度与执行中枢，它基于理解层输出的结构化语义，动态选择并调用相应的工具集来满足用户请求。该层采用“</w:t>
      </w:r>
      <w:r>
        <w:rPr>
          <w:rFonts w:eastAsia="宋体" w:cs="Times New Roman"/>
          <w:b/>
          <w:bCs/>
          <w:u w:val="single"/>
        </w:rPr>
        <w:t>信息整合</w:t>
      </w:r>
      <w:r>
        <w:rPr>
          <w:rFonts w:eastAsia="宋体" w:cs="Times New Roman"/>
        </w:rPr>
        <w:t>→</w:t>
      </w:r>
      <w:r>
        <w:rPr>
          <w:rFonts w:eastAsia="宋体" w:cs="Times New Roman"/>
          <w:b/>
          <w:bCs/>
          <w:u w:val="single"/>
        </w:rPr>
        <w:t>意图分析</w:t>
      </w:r>
      <w:r>
        <w:rPr>
          <w:rFonts w:eastAsia="宋体" w:cs="Times New Roman"/>
        </w:rPr>
        <w:t>→</w:t>
      </w:r>
      <w:r>
        <w:rPr>
          <w:rFonts w:eastAsia="宋体" w:cs="Times New Roman"/>
          <w:b/>
          <w:bCs/>
          <w:u w:val="single"/>
        </w:rPr>
        <w:t>工具选择</w:t>
      </w:r>
      <w:r>
        <w:rPr>
          <w:rFonts w:eastAsia="宋体" w:cs="Times New Roman"/>
        </w:rPr>
        <w:t>→</w:t>
      </w:r>
      <w:r>
        <w:rPr>
          <w:rFonts w:eastAsia="宋体" w:cs="Times New Roman"/>
          <w:b/>
          <w:bCs/>
          <w:u w:val="single"/>
        </w:rPr>
        <w:t>两阶段执行</w:t>
      </w:r>
      <w:r>
        <w:rPr>
          <w:rFonts w:eastAsia="宋体" w:cs="Times New Roman"/>
        </w:rPr>
        <w:t>→</w:t>
      </w:r>
      <w:r>
        <w:rPr>
          <w:rFonts w:eastAsia="宋体" w:cs="Times New Roman"/>
          <w:b/>
          <w:bCs/>
          <w:u w:val="single"/>
        </w:rPr>
        <w:t>结果整合</w:t>
      </w:r>
      <w:r>
        <w:rPr>
          <w:rFonts w:eastAsia="宋体" w:cs="Times New Roman"/>
        </w:rPr>
        <w:t>”的流程，将用户意图转化为具体的、可执行的任务，并确保响应的准确性与时效性。</w:t>
      </w:r>
    </w:p>
    <w:p w14:paraId="49E833FB">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2.1.4.1信息整合与工具选择</w:t>
      </w:r>
    </w:p>
    <w:p w14:paraId="5812FFDA">
      <w:pPr>
        <w:pStyle w:val="3"/>
        <w:ind w:firstLine="480"/>
        <w:rPr>
          <w:rFonts w:eastAsia="宋体" w:cs="Times New Roman"/>
        </w:rPr>
      </w:pPr>
      <w:r>
        <w:rPr>
          <w:rFonts w:eastAsia="宋体" w:cs="Times New Roman"/>
        </w:rPr>
        <w:t>决策层首先接收来自理解层的意图、实体及查询文本，并与感知层提供的原始信息（如图像OCR文本）进行整合，形成一份全面的任务上下文。</w:t>
      </w:r>
    </w:p>
    <w:p w14:paraId="7D1D1F2A">
      <w:pPr>
        <w:pStyle w:val="3"/>
        <w:ind w:firstLine="480"/>
        <w:rPr>
          <w:rFonts w:eastAsia="宋体" w:cs="Times New Roman"/>
        </w:rPr>
      </w:pPr>
    </w:p>
    <w:p w14:paraId="5FE8A359">
      <w:pPr>
        <w:pStyle w:val="3"/>
        <w:ind w:firstLine="480"/>
        <w:rPr>
          <w:rFonts w:eastAsia="宋体" w:cs="Times New Roman"/>
        </w:rPr>
      </w:pPr>
      <w:r>
        <w:rPr>
          <w:rFonts w:eastAsia="宋体" w:cs="Times New Roman"/>
        </w:rPr>
        <w:t>基于此，意图分析器进行细粒度判断，工具选择器则从注册中心匹配合适的工具。系统内置一套专用工具链，例如药品查询工具用于解析包装信息，网络搜索工具用于获取实时资讯，知识问答工具用于解答专业问题，物品信息工具用于识别日常物件，文本格式化工具则负责调整回答的语调与结构。</w:t>
      </w:r>
    </w:p>
    <w:p w14:paraId="76B85F16">
      <w:pPr>
        <w:pStyle w:val="6"/>
        <w:numPr>
          <w:ilvl w:val="3"/>
          <w:numId w:val="0"/>
        </w:numPr>
        <w:ind w:left="864" w:hanging="864"/>
        <w:rPr>
          <w:rFonts w:ascii="Times New Roman" w:hAnsi="Times New Roman" w:eastAsia="宋体" w:cs="Times New Roman"/>
          <w:sz w:val="24"/>
          <w:szCs w:val="24"/>
        </w:rPr>
      </w:pPr>
      <w:r>
        <w:rPr>
          <w:rFonts w:ascii="Times New Roman" w:hAnsi="Times New Roman" w:eastAsia="宋体" w:cs="Times New Roman"/>
          <w:sz w:val="24"/>
          <w:szCs w:val="24"/>
        </w:rPr>
        <w:t>2.1.4.2两阶段工具执行策略</w:t>
      </w:r>
    </w:p>
    <w:p w14:paraId="15FDA57A">
      <w:pPr>
        <w:pStyle w:val="3"/>
        <w:ind w:firstLine="480"/>
        <w:rPr>
          <w:rFonts w:eastAsia="宋体" w:cs="Times New Roman"/>
        </w:rPr>
      </w:pPr>
      <w:r>
        <w:rPr>
          <w:rFonts w:eastAsia="宋体" w:cs="Times New Roman"/>
        </w:rPr>
        <w:t>为平衡信息的准确性与时效性，决策层创新性地采用了两阶段工具执行策略。第一阶段优先启动网络搜索工具，通过MCP客户端调用外部搜索引擎（如SerpAPI、DuckDuckGo）获取最新的网络信息，并以流式方式实时推送搜索进度。第二阶段，将获取的实时信息作为上下文，并行或串行调用其他专业工具进行深度分析与解答。</w:t>
      </w:r>
    </w:p>
    <w:p w14:paraId="40ACC719">
      <w:pPr>
        <w:pStyle w:val="5"/>
        <w:numPr>
          <w:ilvl w:val="2"/>
          <w:numId w:val="0"/>
        </w:numPr>
        <w:rPr>
          <w:rFonts w:eastAsia="宋体" w:cs="Times New Roman"/>
        </w:rPr>
      </w:pPr>
      <w:bookmarkStart w:id="30" w:name="_Toc5303"/>
      <w:r>
        <w:rPr>
          <w:rFonts w:eastAsia="宋体" w:cs="Times New Roman"/>
          <w:bCs w:val="0"/>
          <w:color w:val="000000"/>
        </w:rPr>
        <w:t>2.1.5</w:t>
      </w:r>
      <w:r>
        <w:rPr>
          <w:rFonts w:eastAsia="宋体" w:cs="Times New Roman"/>
        </w:rPr>
        <w:t>响应层</w:t>
      </w:r>
      <w:bookmarkEnd w:id="30"/>
    </w:p>
    <w:p w14:paraId="71BAF878">
      <w:pPr>
        <w:pStyle w:val="3"/>
        <w:ind w:firstLine="480"/>
        <w:rPr>
          <w:rFonts w:eastAsia="宋体" w:cs="Times New Roman"/>
        </w:rPr>
      </w:pPr>
      <w:r>
        <w:rPr>
          <w:rFonts w:eastAsia="宋体" w:cs="Times New Roman"/>
        </w:rPr>
        <w:t>响应层作为系统输出链路的最终环节，负责将决策层生成的结果进行统一整理与格式化，使其能够被客户端直接解析和使用。该层在输出阶段对来自感知层、理解层与决策层的信息进行汇总与整合，构建结构完整、语义清晰的响应内容，为前端展示与后续交互提供标准化数据支撑。</w:t>
      </w:r>
    </w:p>
    <w:p w14:paraId="47B5B6F9">
      <w:pPr>
        <w:pStyle w:val="3"/>
        <w:ind w:firstLine="480"/>
        <w:rPr>
          <w:rFonts w:eastAsia="宋体" w:cs="Times New Roman"/>
        </w:rPr>
      </w:pPr>
    </w:p>
    <w:p w14:paraId="67D64635">
      <w:pPr>
        <w:pStyle w:val="3"/>
        <w:ind w:firstLine="480"/>
        <w:rPr>
          <w:rFonts w:eastAsia="宋体" w:cs="Times New Roman"/>
        </w:rPr>
      </w:pPr>
      <w:r>
        <w:rPr>
          <w:rFonts w:eastAsia="宋体" w:cs="Times New Roman"/>
        </w:rPr>
        <w:t>响应层生成的响应结果主要包含以下组成部分：</w:t>
      </w:r>
    </w:p>
    <w:p w14:paraId="0FE45188">
      <w:pPr>
        <w:pStyle w:val="3"/>
        <w:ind w:firstLine="480"/>
        <w:rPr>
          <w:rFonts w:eastAsia="宋体" w:cs="Times New Roman"/>
        </w:rPr>
      </w:pPr>
      <w:r>
        <w:rPr>
          <w:rFonts w:hint="eastAsia" w:eastAsia="宋体" w:cs="Times New Roman"/>
          <w:lang w:eastAsia="zh-CN"/>
        </w:rPr>
        <w:t>1.</w:t>
      </w:r>
      <w:r>
        <w:rPr>
          <w:rFonts w:eastAsia="宋体" w:cs="Times New Roman"/>
          <w:b/>
          <w:bCs/>
          <w:u w:val="single"/>
        </w:rPr>
        <w:t>感知摘要</w:t>
      </w:r>
      <w:r>
        <w:rPr>
          <w:rFonts w:hint="eastAsia" w:eastAsia="宋体" w:cs="Times New Roman"/>
        </w:rPr>
        <w:t>：</w:t>
      </w:r>
      <w:r>
        <w:rPr>
          <w:rFonts w:eastAsia="宋体" w:cs="Times New Roman"/>
        </w:rPr>
        <w:t>对感知层的处理结果进行概括性整理，用于描述当前输入中识别到的关键视觉或语音信息</w:t>
      </w:r>
      <w:r>
        <w:rPr>
          <w:rFonts w:hint="eastAsia" w:eastAsia="宋体" w:cs="Times New Roman"/>
        </w:rPr>
        <w:t>。</w:t>
      </w:r>
    </w:p>
    <w:p w14:paraId="4D332CF4">
      <w:pPr>
        <w:pStyle w:val="3"/>
        <w:ind w:firstLine="480"/>
        <w:rPr>
          <w:rFonts w:eastAsia="宋体" w:cs="Times New Roman"/>
        </w:rPr>
      </w:pPr>
      <w:r>
        <w:rPr>
          <w:rFonts w:hint="eastAsia" w:eastAsia="宋体" w:cs="Times New Roman"/>
          <w:lang w:eastAsia="zh-CN"/>
        </w:rPr>
        <w:t>2.</w:t>
      </w:r>
      <w:r>
        <w:rPr>
          <w:rFonts w:eastAsia="宋体" w:cs="Times New Roman"/>
          <w:b/>
          <w:bCs/>
          <w:u w:val="single"/>
        </w:rPr>
        <w:t>理解摘要</w:t>
      </w:r>
      <w:r>
        <w:rPr>
          <w:rFonts w:hint="eastAsia" w:eastAsia="宋体" w:cs="Times New Roman"/>
        </w:rPr>
        <w:t>：</w:t>
      </w:r>
      <w:r>
        <w:rPr>
          <w:rFonts w:eastAsia="宋体" w:cs="Times New Roman"/>
        </w:rPr>
        <w:t>对理解层的语义解析与意图判断结果进行提炼，明确系统对用户需求的整体理解</w:t>
      </w:r>
      <w:r>
        <w:rPr>
          <w:rFonts w:hint="eastAsia" w:eastAsia="宋体" w:cs="Times New Roman"/>
        </w:rPr>
        <w:t>。</w:t>
      </w:r>
    </w:p>
    <w:p w14:paraId="0230A74E">
      <w:pPr>
        <w:pStyle w:val="3"/>
        <w:ind w:firstLine="480"/>
        <w:rPr>
          <w:rFonts w:eastAsia="宋体" w:cs="Times New Roman"/>
        </w:rPr>
      </w:pPr>
      <w:r>
        <w:rPr>
          <w:rFonts w:hint="eastAsia" w:eastAsia="宋体" w:cs="Times New Roman"/>
          <w:lang w:eastAsia="zh-CN"/>
        </w:rPr>
        <w:t>3.</w:t>
      </w:r>
      <w:r>
        <w:rPr>
          <w:rFonts w:eastAsia="宋体" w:cs="Times New Roman"/>
          <w:b/>
          <w:bCs/>
          <w:u w:val="single"/>
        </w:rPr>
        <w:t>决策摘要</w:t>
      </w:r>
      <w:r>
        <w:rPr>
          <w:rFonts w:hint="eastAsia" w:eastAsia="宋体" w:cs="Times New Roman"/>
        </w:rPr>
        <w:t>：</w:t>
      </w:r>
      <w:r>
        <w:rPr>
          <w:rFonts w:eastAsia="宋体" w:cs="Times New Roman"/>
        </w:rPr>
        <w:t>对决策层的功能选择与执行路径进行说明，反映系统采取的响应策略</w:t>
      </w:r>
      <w:r>
        <w:rPr>
          <w:rFonts w:hint="eastAsia" w:eastAsia="宋体" w:cs="Times New Roman"/>
        </w:rPr>
        <w:t>。</w:t>
      </w:r>
    </w:p>
    <w:p w14:paraId="1200BFC6">
      <w:pPr>
        <w:pStyle w:val="3"/>
        <w:ind w:firstLine="480"/>
        <w:rPr>
          <w:rFonts w:eastAsia="宋体" w:cs="Times New Roman"/>
        </w:rPr>
      </w:pPr>
      <w:r>
        <w:rPr>
          <w:rFonts w:hint="eastAsia" w:eastAsia="宋体" w:cs="Times New Roman"/>
          <w:lang w:eastAsia="zh-CN"/>
        </w:rPr>
        <w:t>4.</w:t>
      </w:r>
      <w:r>
        <w:rPr>
          <w:rFonts w:eastAsia="宋体" w:cs="Times New Roman"/>
          <w:b/>
          <w:bCs/>
          <w:u w:val="single"/>
        </w:rPr>
        <w:t>最终结果</w:t>
      </w:r>
      <w:r>
        <w:rPr>
          <w:rFonts w:hint="eastAsia" w:eastAsia="宋体" w:cs="Times New Roman"/>
        </w:rPr>
        <w:t>：</w:t>
      </w:r>
      <w:r>
        <w:rPr>
          <w:rFonts w:eastAsia="宋体" w:cs="Times New Roman"/>
        </w:rPr>
        <w:t>即各功能或工具执行后生成的、经过格式化处理的文本内容，供客户端直接呈现给用户。除此之外，响应中还包含必要的元数据信息，如会话 ID、时间戳以及当前处理状态等，用于支持会话管理、状态追踪与系统调试。</w:t>
      </w:r>
    </w:p>
    <w:p w14:paraId="4A9EE9E1">
      <w:pPr>
        <w:pStyle w:val="3"/>
        <w:ind w:firstLine="480"/>
        <w:rPr>
          <w:rFonts w:eastAsia="宋体" w:cs="Times New Roman"/>
        </w:rPr>
      </w:pPr>
    </w:p>
    <w:p w14:paraId="65472395">
      <w:pPr>
        <w:pStyle w:val="3"/>
        <w:ind w:firstLine="480"/>
        <w:rPr>
          <w:rFonts w:eastAsia="宋体" w:cs="Times New Roman"/>
        </w:rPr>
      </w:pPr>
      <w:r>
        <w:rPr>
          <w:rFonts w:eastAsia="宋体" w:cs="Times New Roman"/>
        </w:rPr>
        <w:t>通过上述结构化响应机制，系统能够在保证信息完整性的同时，提高前后端协同效率，确保交互结果在AR终端上的稳定呈现与良好体验。</w:t>
      </w:r>
    </w:p>
    <w:p w14:paraId="693746E4">
      <w:pPr>
        <w:pStyle w:val="5"/>
        <w:numPr>
          <w:ilvl w:val="2"/>
          <w:numId w:val="0"/>
        </w:numPr>
        <w:rPr>
          <w:rFonts w:eastAsia="宋体" w:cs="Times New Roman"/>
        </w:rPr>
      </w:pPr>
      <w:bookmarkStart w:id="31" w:name="_Toc1745"/>
      <w:r>
        <w:rPr>
          <w:rFonts w:eastAsia="宋体" w:cs="Times New Roman"/>
          <w:bCs w:val="0"/>
          <w:color w:val="000000"/>
        </w:rPr>
        <w:t>2.1.6</w:t>
      </w:r>
      <w:r>
        <w:rPr>
          <w:rFonts w:hint="eastAsia" w:eastAsia="宋体" w:cs="Times New Roman"/>
        </w:rPr>
        <w:t>后端架构总特点</w:t>
      </w:r>
      <w:bookmarkEnd w:id="31"/>
    </w:p>
    <w:p w14:paraId="77B602DF">
      <w:pPr>
        <w:pStyle w:val="3"/>
        <w:ind w:firstLine="480"/>
        <w:rPr>
          <w:rFonts w:eastAsia="宋体" w:cs="Times New Roman"/>
        </w:rPr>
      </w:pPr>
      <w:r>
        <w:rPr>
          <w:rFonts w:hint="eastAsia" w:eastAsia="宋体" w:cs="Times New Roman"/>
          <w:lang w:eastAsia="zh-CN"/>
        </w:rPr>
        <w:t>1.</w:t>
      </w:r>
      <w:r>
        <w:rPr>
          <w:rFonts w:eastAsia="宋体" w:cs="Times New Roman"/>
          <w:b/>
          <w:bCs/>
          <w:u w:val="single"/>
        </w:rPr>
        <w:t>分层解耦</w:t>
      </w:r>
      <w:r>
        <w:rPr>
          <w:rFonts w:eastAsia="宋体" w:cs="Times New Roman"/>
        </w:rPr>
        <w:t>：采用清晰的四层架构，各层职责明确、接口标准化，便于独立维护与扩展。</w:t>
      </w:r>
    </w:p>
    <w:p w14:paraId="7433CFEC">
      <w:pPr>
        <w:pStyle w:val="3"/>
        <w:ind w:firstLine="480"/>
        <w:rPr>
          <w:rFonts w:eastAsia="宋体" w:cs="Times New Roman"/>
        </w:rPr>
      </w:pPr>
      <w:r>
        <w:rPr>
          <w:rFonts w:hint="eastAsia" w:eastAsia="宋体" w:cs="Times New Roman"/>
          <w:lang w:eastAsia="zh-CN"/>
        </w:rPr>
        <w:t>2.</w:t>
      </w:r>
      <w:r>
        <w:rPr>
          <w:rFonts w:eastAsia="宋体" w:cs="Times New Roman"/>
          <w:b/>
          <w:bCs/>
          <w:u w:val="single"/>
        </w:rPr>
        <w:t>异步处理</w:t>
      </w:r>
      <w:r>
        <w:rPr>
          <w:rFonts w:eastAsia="宋体" w:cs="Times New Roman"/>
        </w:rPr>
        <w:t>：基于FastAPI与asyncio实现全链路异步，支持高并发与并行任务处理。</w:t>
      </w:r>
    </w:p>
    <w:p w14:paraId="6621859A">
      <w:pPr>
        <w:pStyle w:val="3"/>
        <w:ind w:firstLine="480"/>
        <w:rPr>
          <w:rFonts w:eastAsia="宋体" w:cs="Times New Roman"/>
        </w:rPr>
      </w:pPr>
      <w:r>
        <w:rPr>
          <w:rFonts w:hint="eastAsia" w:eastAsia="宋体" w:cs="Times New Roman"/>
          <w:lang w:eastAsia="zh-CN"/>
        </w:rPr>
        <w:t>3.</w:t>
      </w:r>
      <w:r>
        <w:rPr>
          <w:rFonts w:eastAsia="宋体" w:cs="Times New Roman"/>
          <w:b/>
          <w:bCs/>
          <w:u w:val="single"/>
        </w:rPr>
        <w:t>流式处理</w:t>
      </w:r>
      <w:r>
        <w:rPr>
          <w:rFonts w:eastAsia="宋体" w:cs="Times New Roman"/>
        </w:rPr>
        <w:t>：全面支持WebSocket与SSE流式通信，实现低延迟、实时双向交互。</w:t>
      </w:r>
    </w:p>
    <w:p w14:paraId="7E104BF6">
      <w:pPr>
        <w:pStyle w:val="3"/>
        <w:ind w:firstLine="480"/>
        <w:rPr>
          <w:rFonts w:eastAsia="宋体" w:cs="Times New Roman"/>
        </w:rPr>
      </w:pPr>
      <w:r>
        <w:rPr>
          <w:rFonts w:hint="eastAsia" w:eastAsia="宋体" w:cs="Times New Roman"/>
          <w:lang w:eastAsia="zh-CN"/>
        </w:rPr>
        <w:t>4.</w:t>
      </w:r>
      <w:r>
        <w:rPr>
          <w:rFonts w:eastAsia="宋体" w:cs="Times New Roman"/>
          <w:b/>
          <w:bCs/>
          <w:u w:val="single"/>
        </w:rPr>
        <w:t>可扩展性</w:t>
      </w:r>
      <w:r>
        <w:rPr>
          <w:rFonts w:eastAsia="宋体" w:cs="Times New Roman"/>
        </w:rPr>
        <w:t>：工具系统采用插件化设计，记忆与多模态协调模块支持灵活功能扩展。</w:t>
      </w:r>
    </w:p>
    <w:p w14:paraId="61CAECD6">
      <w:pPr>
        <w:pStyle w:val="3"/>
        <w:ind w:firstLine="480"/>
        <w:rPr>
          <w:rFonts w:eastAsia="宋体" w:cs="Times New Roman"/>
        </w:rPr>
      </w:pPr>
      <w:r>
        <w:rPr>
          <w:rFonts w:hint="eastAsia" w:eastAsia="宋体" w:cs="Times New Roman"/>
          <w:lang w:eastAsia="zh-CN"/>
        </w:rPr>
        <w:t>5.</w:t>
      </w:r>
      <w:r>
        <w:rPr>
          <w:rFonts w:eastAsia="宋体" w:cs="Times New Roman"/>
          <w:b/>
          <w:bCs/>
          <w:u w:val="single"/>
        </w:rPr>
        <w:t>容错性</w:t>
      </w:r>
      <w:r>
        <w:rPr>
          <w:rFonts w:eastAsia="宋体" w:cs="Times New Roman"/>
        </w:rPr>
        <w:t>：具备自动降级与错误处理机制，在网络或工具异常时仍能保障服务可用性。</w:t>
      </w:r>
    </w:p>
    <w:p w14:paraId="0FF518BC">
      <w:pPr>
        <w:pStyle w:val="3"/>
        <w:ind w:firstLine="480"/>
        <w:rPr>
          <w:rFonts w:eastAsia="宋体" w:cs="Times New Roman"/>
        </w:rPr>
      </w:pPr>
    </w:p>
    <w:p w14:paraId="168762F5">
      <w:pPr>
        <w:keepNext/>
        <w:keepLines/>
        <w:spacing w:before="240" w:after="240" w:line="300" w:lineRule="auto"/>
        <w:outlineLvl w:val="1"/>
        <w:rPr>
          <w:rFonts w:eastAsia="宋体" w:cs="Times New Roman"/>
          <w:b/>
          <w:bCs/>
          <w:sz w:val="28"/>
          <w:szCs w:val="28"/>
        </w:rPr>
      </w:pPr>
      <w:bookmarkStart w:id="32" w:name="_Toc20982"/>
      <w:r>
        <w:rPr>
          <w:rFonts w:hint="eastAsia" w:eastAsia="宋体" w:cs="Times New Roman"/>
          <w:b/>
          <w:bCs/>
          <w:sz w:val="28"/>
          <w:szCs w:val="28"/>
        </w:rPr>
        <w:t>2.2</w:t>
      </w:r>
      <w:commentRangeStart w:id="39"/>
      <w:r>
        <w:rPr>
          <w:rFonts w:hint="eastAsia" w:eastAsia="宋体" w:cs="Times New Roman"/>
          <w:b/>
          <w:bCs/>
          <w:sz w:val="28"/>
          <w:szCs w:val="28"/>
        </w:rPr>
        <w:t>前端总体</w:t>
      </w:r>
      <w:r>
        <w:rPr>
          <w:rFonts w:eastAsia="宋体" w:cs="Times New Roman"/>
        </w:rPr>
        <w:commentReference w:id="40"/>
      </w:r>
      <w:r>
        <w:rPr>
          <w:rFonts w:hint="eastAsia" w:eastAsia="宋体" w:cs="Times New Roman"/>
          <w:b/>
          <w:bCs/>
          <w:sz w:val="28"/>
          <w:szCs w:val="28"/>
        </w:rPr>
        <w:t>架构</w:t>
      </w:r>
      <w:commentRangeEnd w:id="39"/>
      <w:r>
        <w:rPr>
          <w:rStyle w:val="66"/>
          <w:rFonts w:ascii="Times New Roman" w:hAnsi="Times New Roman" w:eastAsia="宋体" w:cs="Times New Roman"/>
        </w:rPr>
        <w:commentReference w:id="39"/>
      </w:r>
      <w:bookmarkEnd w:id="32"/>
      <w:r>
        <w:rPr>
          <w:rFonts w:eastAsia="宋体" w:cs="Times New Roman"/>
        </w:rPr>
        <w:commentReference w:id="41"/>
      </w:r>
    </w:p>
    <w:p w14:paraId="54564025">
      <w:pPr>
        <w:spacing w:line="300" w:lineRule="auto"/>
        <w:ind w:firstLine="480" w:firstLineChars="200"/>
        <w:rPr>
          <w:rFonts w:eastAsia="宋体" w:cs="Times New Roman"/>
          <w:sz w:val="24"/>
        </w:rPr>
      </w:pPr>
      <w:r>
        <w:rPr>
          <w:rFonts w:eastAsia="宋体" w:cs="Times New Roman"/>
          <w:sz w:val="24"/>
        </w:rPr>
        <w:t>本项目的前端技术方案以</w:t>
      </w:r>
      <w:r>
        <w:rPr>
          <w:rFonts w:eastAsia="宋体" w:cs="Times New Roman"/>
          <w:b/>
          <w:bCs/>
          <w:sz w:val="24"/>
          <w:u w:val="single"/>
        </w:rPr>
        <w:t xml:space="preserve"> RayNeo X2（Android</w:t>
      </w:r>
      <w:r>
        <w:rPr>
          <w:rFonts w:eastAsia="宋体" w:cs="Times New Roman"/>
          <w:sz w:val="24"/>
        </w:rPr>
        <w:t>）为载体，遵循“端侧轻量处理 + 后端智能推理”的协同思路，构建稳定、低延迟的交互闭环。前端不承担重模型推理，而是完成“</w:t>
      </w:r>
      <w:r>
        <w:rPr>
          <w:rFonts w:eastAsia="宋体" w:cs="Times New Roman"/>
          <w:b/>
          <w:bCs/>
          <w:sz w:val="24"/>
          <w:u w:val="single"/>
        </w:rPr>
        <w:t>多模态采集</w:t>
      </w:r>
      <w:r>
        <w:rPr>
          <w:rFonts w:eastAsia="宋体" w:cs="Times New Roman"/>
          <w:sz w:val="24"/>
        </w:rPr>
        <w:t xml:space="preserve"> → </w:t>
      </w:r>
      <w:r>
        <w:rPr>
          <w:rFonts w:eastAsia="宋体" w:cs="Times New Roman"/>
          <w:b/>
          <w:bCs/>
          <w:sz w:val="24"/>
          <w:u w:val="single"/>
        </w:rPr>
        <w:t>结构化传输</w:t>
      </w:r>
      <w:r>
        <w:rPr>
          <w:rFonts w:eastAsia="宋体" w:cs="Times New Roman"/>
          <w:sz w:val="24"/>
        </w:rPr>
        <w:t xml:space="preserve"> → </w:t>
      </w:r>
      <w:r>
        <w:rPr>
          <w:rFonts w:eastAsia="宋体" w:cs="Times New Roman"/>
          <w:b/>
          <w:bCs/>
          <w:sz w:val="24"/>
          <w:u w:val="single"/>
        </w:rPr>
        <w:t>流式回传</w:t>
      </w:r>
      <w:r>
        <w:rPr>
          <w:rFonts w:eastAsia="宋体" w:cs="Times New Roman"/>
          <w:sz w:val="24"/>
        </w:rPr>
        <w:t xml:space="preserve"> → </w:t>
      </w:r>
      <w:r>
        <w:rPr>
          <w:rFonts w:eastAsia="宋体" w:cs="Times New Roman"/>
          <w:b/>
          <w:bCs/>
          <w:sz w:val="24"/>
          <w:u w:val="single"/>
        </w:rPr>
        <w:t>双目渲染</w:t>
      </w:r>
      <w:r>
        <w:rPr>
          <w:rFonts w:eastAsia="宋体" w:cs="Times New Roman"/>
          <w:sz w:val="24"/>
        </w:rPr>
        <w:t>”的核心任务，确保在弱网与低算力条件下依旧具备可用性与可读性。</w:t>
      </w:r>
    </w:p>
    <w:p w14:paraId="3B0407CA">
      <w:pPr>
        <w:spacing w:line="300" w:lineRule="auto"/>
        <w:ind w:firstLine="480" w:firstLineChars="200"/>
        <w:rPr>
          <w:rFonts w:eastAsia="宋体" w:cs="Times New Roman"/>
          <w:sz w:val="24"/>
        </w:rPr>
      </w:pPr>
    </w:p>
    <w:p w14:paraId="39BC1FC2">
      <w:pPr>
        <w:spacing w:line="300" w:lineRule="auto"/>
        <w:ind w:left="479" w:leftChars="228"/>
        <w:rPr>
          <w:rFonts w:eastAsia="宋体" w:cs="Times New Roman"/>
          <w:sz w:val="24"/>
        </w:rPr>
      </w:pPr>
      <w:r>
        <w:rPr>
          <w:rFonts w:eastAsia="宋体" w:cs="Times New Roman"/>
          <w:sz w:val="24"/>
        </w:rPr>
        <w:t>前端架构按照实际代码与运行逻辑划分为五层：</w:t>
      </w:r>
    </w:p>
    <w:p w14:paraId="2FB33DF9">
      <w:pPr>
        <w:spacing w:line="300" w:lineRule="auto"/>
        <w:ind w:firstLine="480" w:firstLineChars="200"/>
        <w:rPr>
          <w:rFonts w:eastAsia="宋体" w:cs="Times New Roman"/>
          <w:sz w:val="24"/>
        </w:rPr>
      </w:pPr>
      <w:r>
        <w:rPr>
          <w:rFonts w:hint="eastAsia" w:eastAsia="宋体" w:cs="Times New Roman"/>
          <w:sz w:val="24"/>
          <w:lang w:eastAsia="zh-CN"/>
        </w:rPr>
        <w:t>1.</w:t>
      </w:r>
      <w:r>
        <w:rPr>
          <w:rFonts w:eastAsia="宋体" w:cs="Times New Roman"/>
          <w:b/>
          <w:bCs/>
          <w:sz w:val="24"/>
          <w:u w:val="single"/>
        </w:rPr>
        <w:t>感知层</w:t>
      </w:r>
      <w:r>
        <w:rPr>
          <w:rFonts w:eastAsia="宋体" w:cs="Times New Roman"/>
          <w:sz w:val="24"/>
        </w:rPr>
        <w:t>：Camera2采集图像，RecognizeProcessor输出RenderData（指尖坐标、手势状态、触发标记）。</w:t>
      </w:r>
    </w:p>
    <w:p w14:paraId="47FD4A0D">
      <w:pPr>
        <w:spacing w:line="300" w:lineRule="auto"/>
        <w:ind w:firstLine="480" w:firstLineChars="200"/>
        <w:rPr>
          <w:rFonts w:eastAsia="宋体" w:cs="Times New Roman"/>
          <w:sz w:val="24"/>
        </w:rPr>
      </w:pPr>
      <w:r>
        <w:rPr>
          <w:rFonts w:hint="eastAsia" w:eastAsia="宋体" w:cs="Times New Roman"/>
          <w:sz w:val="24"/>
          <w:lang w:eastAsia="zh-CN"/>
        </w:rPr>
        <w:t>2.</w:t>
      </w:r>
      <w:r>
        <w:rPr>
          <w:rFonts w:eastAsia="宋体" w:cs="Times New Roman"/>
          <w:b/>
          <w:bCs/>
          <w:sz w:val="24"/>
          <w:u w:val="single"/>
        </w:rPr>
        <w:t>交互层</w:t>
      </w:r>
      <w:r>
        <w:rPr>
          <w:rFonts w:eastAsia="宋体" w:cs="Times New Roman"/>
          <w:sz w:val="24"/>
        </w:rPr>
        <w:t>：悬停触发、张手关闭、麦克风开关、硬件按键等交互逻辑集中于MainActivity。</w:t>
      </w:r>
    </w:p>
    <w:p w14:paraId="374C2414">
      <w:pPr>
        <w:spacing w:line="300" w:lineRule="auto"/>
        <w:ind w:firstLine="480" w:firstLineChars="200"/>
        <w:rPr>
          <w:rFonts w:eastAsia="宋体" w:cs="Times New Roman"/>
          <w:sz w:val="24"/>
        </w:rPr>
      </w:pPr>
      <w:r>
        <w:rPr>
          <w:rFonts w:hint="eastAsia" w:eastAsia="宋体" w:cs="Times New Roman"/>
          <w:sz w:val="24"/>
          <w:lang w:eastAsia="zh-CN"/>
        </w:rPr>
        <w:t>3.</w:t>
      </w:r>
      <w:r>
        <w:rPr>
          <w:rFonts w:eastAsia="宋体" w:cs="Times New Roman"/>
          <w:b/>
          <w:bCs/>
          <w:sz w:val="24"/>
          <w:u w:val="single"/>
        </w:rPr>
        <w:t>业务层</w:t>
      </w:r>
      <w:r>
        <w:rPr>
          <w:rFonts w:eastAsia="宋体" w:cs="Times New Roman"/>
          <w:sz w:val="24"/>
        </w:rPr>
        <w:t>：拍照识药、实时字幕、拍照追问三条业务链路统一编排，使用isAnalyzing / isMicEnabled / isWaitingForQuestion管控流程状态。</w:t>
      </w:r>
    </w:p>
    <w:p w14:paraId="7A254A04">
      <w:pPr>
        <w:spacing w:line="300" w:lineRule="auto"/>
        <w:ind w:firstLine="480" w:firstLineChars="200"/>
        <w:rPr>
          <w:rFonts w:eastAsia="宋体" w:cs="Times New Roman"/>
          <w:sz w:val="24"/>
        </w:rPr>
      </w:pPr>
      <w:r>
        <w:rPr>
          <w:rFonts w:hint="eastAsia" w:eastAsia="宋体" w:cs="Times New Roman"/>
          <w:sz w:val="24"/>
          <w:lang w:eastAsia="zh-CN"/>
        </w:rPr>
        <w:t>4.</w:t>
      </w:r>
      <w:r>
        <w:rPr>
          <w:rFonts w:eastAsia="宋体" w:cs="Times New Roman"/>
          <w:b/>
          <w:bCs/>
          <w:sz w:val="24"/>
          <w:u w:val="single"/>
        </w:rPr>
        <w:t>通信层</w:t>
      </w:r>
      <w:r>
        <w:rPr>
          <w:rFonts w:eastAsia="宋体" w:cs="Times New Roman"/>
          <w:sz w:val="24"/>
        </w:rPr>
        <w:t>：WebSocketManager负责音频/图像双通道连接、sectionId绑定、重连与状态回显；AudioRecorder负责PCM16采集与帧级推送。</w:t>
      </w:r>
    </w:p>
    <w:p w14:paraId="7C5E13DD">
      <w:pPr>
        <w:spacing w:line="300" w:lineRule="auto"/>
        <w:ind w:firstLine="480" w:firstLineChars="200"/>
        <w:rPr>
          <w:rFonts w:eastAsia="宋体" w:cs="Times New Roman"/>
          <w:sz w:val="24"/>
        </w:rPr>
      </w:pPr>
      <w:r>
        <w:rPr>
          <w:rFonts w:hint="eastAsia" w:eastAsia="宋体" w:cs="Times New Roman"/>
          <w:sz w:val="24"/>
          <w:lang w:eastAsia="zh-CN"/>
        </w:rPr>
        <w:t>5.</w:t>
      </w:r>
      <w:r>
        <w:rPr>
          <w:rFonts w:eastAsia="宋体" w:cs="Times New Roman"/>
          <w:b/>
          <w:bCs/>
          <w:sz w:val="24"/>
          <w:u w:val="single"/>
        </w:rPr>
        <w:t>渲染层</w:t>
      </w:r>
      <w:r>
        <w:rPr>
          <w:rFonts w:eastAsia="宋体" w:cs="Times New Roman"/>
          <w:sz w:val="24"/>
        </w:rPr>
        <w:t>：RenderProcessor + BindingPair完成双目合目渲染，卡片/字幕/状态栏统一输出。</w:t>
      </w:r>
    </w:p>
    <w:p w14:paraId="791C1107">
      <w:pPr>
        <w:keepNext/>
        <w:keepLines/>
        <w:spacing w:before="240" w:after="240" w:line="300" w:lineRule="auto"/>
        <w:outlineLvl w:val="2"/>
        <w:rPr>
          <w:rFonts w:eastAsia="宋体" w:cs="Times New Roman"/>
          <w:b/>
          <w:bCs/>
          <w:sz w:val="24"/>
          <w:szCs w:val="32"/>
        </w:rPr>
      </w:pPr>
      <w:bookmarkStart w:id="33" w:name="_Toc7518"/>
      <w:r>
        <w:rPr>
          <w:rFonts w:hint="eastAsia" w:eastAsia="宋体" w:cs="Times New Roman"/>
          <w:b/>
          <w:bCs/>
          <w:sz w:val="24"/>
          <w:szCs w:val="32"/>
        </w:rPr>
        <w:t>2.2.1</w:t>
      </w:r>
      <w:r>
        <w:rPr>
          <w:rFonts w:eastAsia="宋体" w:cs="Times New Roman"/>
          <w:b/>
          <w:bCs/>
          <w:sz w:val="24"/>
          <w:szCs w:val="32"/>
        </w:rPr>
        <w:t>模块架构图</w:t>
      </w:r>
      <w:bookmarkEnd w:id="33"/>
    </w:p>
    <w:p w14:paraId="539C8C0E">
      <w:pPr>
        <w:spacing w:line="300" w:lineRule="auto"/>
        <w:rPr>
          <w:rFonts w:eastAsia="宋体" w:cs="Times New Roman"/>
          <w:sz w:val="24"/>
        </w:rPr>
      </w:pPr>
      <w:r>
        <w:rPr>
          <w:rFonts w:eastAsia="宋体" w:cs="Times New Roman"/>
          <w:sz w:val="24"/>
        </w:rPr>
        <w:drawing>
          <wp:inline distT="0" distB="0" distL="114300" distR="114300">
            <wp:extent cx="5334000" cy="4923790"/>
            <wp:effectExtent l="0" t="0" r="0" b="381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5"/>
                    <a:stretch>
                      <a:fillRect/>
                    </a:stretch>
                  </pic:blipFill>
                  <pic:spPr>
                    <a:xfrm>
                      <a:off x="0" y="0"/>
                      <a:ext cx="5334000" cy="4923948"/>
                    </a:xfrm>
                    <a:prstGeom prst="rect">
                      <a:avLst/>
                    </a:prstGeom>
                    <a:noFill/>
                    <a:ln w="9525">
                      <a:noFill/>
                    </a:ln>
                    <a:effectLst/>
                  </pic:spPr>
                </pic:pic>
              </a:graphicData>
            </a:graphic>
          </wp:inline>
        </w:drawing>
      </w:r>
    </w:p>
    <w:p w14:paraId="32D3C32D">
      <w:pPr>
        <w:spacing w:line="300" w:lineRule="auto"/>
        <w:rPr>
          <w:rFonts w:eastAsia="宋体" w:cs="Times New Roman"/>
          <w:sz w:val="24"/>
        </w:rPr>
      </w:pPr>
      <w:commentRangeStart w:id="42"/>
      <w:r>
        <w:rPr>
          <w:rFonts w:eastAsia="宋体" w:cs="Times New Roman"/>
          <w:sz w:val="24"/>
        </w:rPr>
        <w:drawing>
          <wp:inline distT="0" distB="0" distL="114300" distR="114300">
            <wp:extent cx="5258435" cy="7699375"/>
            <wp:effectExtent l="0" t="0" r="24765" b="22225"/>
            <wp:docPr id="4" name="图片 4" descr="前端架构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前端架构图3"/>
                    <pic:cNvPicPr>
                      <a:picLocks noChangeAspect="1"/>
                    </pic:cNvPicPr>
                  </pic:nvPicPr>
                  <pic:blipFill>
                    <a:blip r:embed="rId26"/>
                    <a:stretch>
                      <a:fillRect/>
                    </a:stretch>
                  </pic:blipFill>
                  <pic:spPr>
                    <a:xfrm>
                      <a:off x="0" y="0"/>
                      <a:ext cx="5258435" cy="7699375"/>
                    </a:xfrm>
                    <a:prstGeom prst="rect">
                      <a:avLst/>
                    </a:prstGeom>
                  </pic:spPr>
                </pic:pic>
              </a:graphicData>
            </a:graphic>
          </wp:inline>
        </w:drawing>
      </w:r>
      <w:commentRangeEnd w:id="42"/>
      <w:r>
        <w:rPr>
          <w:rFonts w:eastAsia="宋体" w:cs="Times New Roman"/>
        </w:rPr>
        <w:commentReference w:id="42"/>
      </w:r>
    </w:p>
    <w:p w14:paraId="5457C088">
      <w:pPr>
        <w:pStyle w:val="14"/>
        <w:jc w:val="center"/>
        <w:rPr>
          <w:rFonts w:ascii="Times New Roman" w:hAnsi="Times New Roman" w:eastAsia="宋体" w:cs="Times New Roman"/>
          <w:sz w:val="24"/>
          <w:szCs w:val="21"/>
        </w:rPr>
      </w:pPr>
      <w:commentRangeStart w:id="43"/>
      <w:r>
        <w:rPr>
          <w:rFonts w:ascii="Times New Roman" w:hAnsi="Times New Roman" w:eastAsia="宋体" w:cs="Times New Roman"/>
        </w:rPr>
        <w:t xml:space="preserve">图 </w:t>
      </w:r>
      <w:r>
        <w:rPr>
          <w:rFonts w:hint="eastAsia" w:ascii="Times New Roman" w:hAnsi="Times New Roman" w:eastAsia="宋体" w:cs="Times New Roman"/>
        </w:rPr>
        <w:t>8 前端模块架构图</w:t>
      </w:r>
      <w:commentRangeEnd w:id="43"/>
      <w:r>
        <w:rPr>
          <w:rFonts w:ascii="Times New Roman" w:hAnsi="Times New Roman" w:eastAsia="宋体" w:cs="Times New Roman"/>
        </w:rPr>
        <w:commentReference w:id="43"/>
      </w:r>
    </w:p>
    <w:p w14:paraId="4F2FF249">
      <w:pPr>
        <w:keepNext/>
        <w:keepLines/>
        <w:spacing w:before="240" w:after="240" w:line="300" w:lineRule="auto"/>
        <w:outlineLvl w:val="2"/>
        <w:rPr>
          <w:rFonts w:eastAsia="宋体" w:cs="Times New Roman"/>
          <w:b/>
          <w:bCs/>
          <w:sz w:val="24"/>
          <w:szCs w:val="32"/>
        </w:rPr>
      </w:pPr>
      <w:bookmarkStart w:id="34" w:name="_Toc16652"/>
      <w:bookmarkStart w:id="35" w:name="X828f5ca439087786ae5373082a48a9dc3b97394"/>
      <w:r>
        <w:rPr>
          <w:rFonts w:hint="eastAsia" w:eastAsia="宋体" w:cs="Times New Roman"/>
          <w:b/>
          <w:bCs/>
          <w:sz w:val="24"/>
          <w:szCs w:val="32"/>
        </w:rPr>
        <w:t>2.2.2</w:t>
      </w:r>
      <w:r>
        <w:rPr>
          <w:rFonts w:eastAsia="宋体" w:cs="Times New Roman"/>
          <w:b/>
          <w:bCs/>
          <w:sz w:val="24"/>
          <w:szCs w:val="32"/>
        </w:rPr>
        <w:t>入口与触发方式</w:t>
      </w:r>
      <w:bookmarkEnd w:id="34"/>
      <w:r>
        <w:rPr>
          <w:rFonts w:eastAsia="宋体" w:cs="Times New Roman"/>
        </w:rPr>
        <w:commentReference w:id="44"/>
      </w:r>
    </w:p>
    <w:p w14:paraId="59941AD1">
      <w:pPr>
        <w:spacing w:line="300" w:lineRule="auto"/>
        <w:ind w:left="210" w:firstLine="210"/>
        <w:rPr>
          <w:rFonts w:eastAsia="宋体" w:cs="Times New Roman"/>
          <w:sz w:val="24"/>
        </w:rPr>
      </w:pPr>
      <w:r>
        <w:rPr>
          <w:rFonts w:eastAsia="宋体" w:cs="Times New Roman"/>
          <w:sz w:val="24"/>
        </w:rPr>
        <w:t>前端提供多种入口方式以适配不同使用场景：</w:t>
      </w:r>
    </w:p>
    <w:p w14:paraId="6A9B4389">
      <w:pPr>
        <w:numPr>
          <w:ilvl w:val="0"/>
          <w:numId w:val="5"/>
        </w:numPr>
        <w:spacing w:line="300" w:lineRule="auto"/>
        <w:ind w:firstLine="482" w:firstLineChars="200"/>
        <w:rPr>
          <w:ins w:id="375" w:author="胡航宾" w:date="2026-02-02T03:15:00Z"/>
          <w:rFonts w:eastAsia="宋体" w:cs="Times New Roman"/>
          <w:sz w:val="24"/>
        </w:rPr>
      </w:pPr>
      <w:r>
        <w:rPr>
          <w:rFonts w:eastAsia="宋体" w:cs="Times New Roman"/>
          <w:b/>
          <w:bCs/>
          <w:sz w:val="24"/>
          <w:u w:val="single"/>
        </w:rPr>
        <w:t>悬停触发</w:t>
      </w:r>
      <w:r>
        <w:rPr>
          <w:rFonts w:eastAsia="宋体" w:cs="Times New Roman"/>
          <w:sz w:val="24"/>
        </w:rPr>
        <w:t>：食指指向并保持触发拍照识药/拍照追问。</w:t>
      </w:r>
    </w:p>
    <w:p w14:paraId="2B02EFDD">
      <w:pPr>
        <w:numPr>
          <w:ilvl w:val="255"/>
          <w:numId w:val="0"/>
        </w:numPr>
        <w:spacing w:line="300" w:lineRule="auto"/>
        <w:jc w:val="center"/>
        <w:rPr>
          <w:ins w:id="377" w:author="胡航宾" w:date="2026-02-02T03:21:00Z"/>
          <w:rFonts w:eastAsia="宋体" w:cs="Times New Roman"/>
        </w:rPr>
        <w:pPrChange w:id="376" w:author="胡航宾" w:date="2026-02-02T03:24:00Z">
          <w:pPr>
            <w:numPr>
              <w:ilvl w:val="255"/>
              <w:numId w:val="0"/>
            </w:numPr>
            <w:spacing w:line="300" w:lineRule="auto"/>
          </w:pPr>
        </w:pPrChange>
      </w:pPr>
      <w:ins w:id="378" w:author="胡航宾" w:date="2026-02-02T03:15:00Z">
        <w:r>
          <w:rPr>
            <w:rFonts w:eastAsia="宋体" w:cs="Times New Roman"/>
          </w:rPr>
          <w:drawing>
            <wp:inline distT="0" distB="0" distL="114300" distR="114300">
              <wp:extent cx="3518535" cy="1783080"/>
              <wp:effectExtent l="0" t="0" r="12065" b="2032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7"/>
                      <a:stretch>
                        <a:fillRect/>
                      </a:stretch>
                    </pic:blipFill>
                    <pic:spPr>
                      <a:xfrm>
                        <a:off x="0" y="0"/>
                        <a:ext cx="3518535" cy="1783080"/>
                      </a:xfrm>
                      <a:prstGeom prst="rect">
                        <a:avLst/>
                      </a:prstGeom>
                      <a:noFill/>
                      <a:ln>
                        <a:noFill/>
                      </a:ln>
                    </pic:spPr>
                  </pic:pic>
                </a:graphicData>
              </a:graphic>
            </wp:inline>
          </w:drawing>
        </w:r>
      </w:ins>
    </w:p>
    <w:p w14:paraId="6F98EB4E">
      <w:pPr>
        <w:pStyle w:val="14"/>
        <w:widowControl/>
        <w:jc w:val="center"/>
        <w:rPr>
          <w:ins w:id="380" w:author="胡航宾" w:date="2026-02-02T03:23:00Z"/>
          <w:rFonts w:ascii="Times New Roman" w:hAnsi="Times New Roman" w:eastAsia="宋体" w:cs="Times New Roman"/>
        </w:rPr>
      </w:pPr>
      <w:ins w:id="381" w:author="胡航宾" w:date="2026-02-02T03:23:00Z">
        <w:r>
          <w:rPr>
            <w:rFonts w:ascii="Times New Roman" w:hAnsi="Times New Roman" w:eastAsia="宋体" w:cs="Times New Roman"/>
          </w:rPr>
          <w:t xml:space="preserve">图 </w:t>
        </w:r>
      </w:ins>
      <w:ins w:id="382" w:author="胡航宾" w:date="2026-02-02T03:23:00Z">
        <w:r>
          <w:rPr>
            <w:rFonts w:hint="eastAsia" w:ascii="Times New Roman" w:hAnsi="Times New Roman" w:eastAsia="宋体" w:cs="Times New Roman"/>
          </w:rPr>
          <w:t xml:space="preserve">9 </w:t>
        </w:r>
      </w:ins>
      <w:ins w:id="383" w:author="胡航宾" w:date="2026-02-02T03:25:00Z">
        <w:r>
          <w:rPr>
            <w:rFonts w:hint="eastAsia" w:ascii="Times New Roman" w:hAnsi="Times New Roman" w:eastAsia="宋体" w:cs="Times New Roman"/>
          </w:rPr>
          <w:t>悬停触发药品</w:t>
        </w:r>
      </w:ins>
      <w:ins w:id="384" w:author="胡航宾" w:date="2026-02-02T03:23:00Z">
        <w:r>
          <w:rPr>
            <w:rFonts w:hint="eastAsia" w:ascii="Times New Roman" w:hAnsi="Times New Roman" w:eastAsia="宋体" w:cs="Times New Roman"/>
          </w:rPr>
          <w:t xml:space="preserve">识别 </w:t>
        </w:r>
      </w:ins>
    </w:p>
    <w:p w14:paraId="554F1739">
      <w:pPr>
        <w:numPr>
          <w:ilvl w:val="255"/>
          <w:numId w:val="0"/>
        </w:numPr>
        <w:spacing w:line="300" w:lineRule="auto"/>
        <w:jc w:val="center"/>
        <w:rPr>
          <w:ins w:id="386" w:author="胡航宾" w:date="2026-02-02T03:24:00Z"/>
          <w:rFonts w:eastAsia="宋体" w:cs="Times New Roman"/>
        </w:rPr>
        <w:pPrChange w:id="385" w:author="胡航宾" w:date="2026-02-02T03:24:00Z">
          <w:pPr>
            <w:numPr>
              <w:ilvl w:val="255"/>
              <w:numId w:val="0"/>
            </w:numPr>
            <w:spacing w:line="300" w:lineRule="auto"/>
          </w:pPr>
        </w:pPrChange>
      </w:pPr>
      <w:ins w:id="387" w:author="胡航宾" w:date="2026-02-02T03:17:00Z">
        <w:r>
          <w:rPr>
            <w:rFonts w:eastAsia="宋体" w:cs="Times New Roman"/>
          </w:rPr>
          <w:drawing>
            <wp:inline distT="0" distB="0" distL="114300" distR="114300">
              <wp:extent cx="3562350" cy="1805305"/>
              <wp:effectExtent l="0" t="0" r="19050" b="2349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8"/>
                      <a:stretch>
                        <a:fillRect/>
                      </a:stretch>
                    </pic:blipFill>
                    <pic:spPr>
                      <a:xfrm>
                        <a:off x="0" y="0"/>
                        <a:ext cx="3562350" cy="1805305"/>
                      </a:xfrm>
                      <a:prstGeom prst="rect">
                        <a:avLst/>
                      </a:prstGeom>
                      <a:noFill/>
                      <a:ln>
                        <a:noFill/>
                      </a:ln>
                    </pic:spPr>
                  </pic:pic>
                </a:graphicData>
              </a:graphic>
            </wp:inline>
          </w:drawing>
        </w:r>
      </w:ins>
    </w:p>
    <w:p w14:paraId="1589E380">
      <w:pPr>
        <w:pStyle w:val="14"/>
        <w:widowControl/>
        <w:jc w:val="center"/>
        <w:rPr>
          <w:ins w:id="389" w:author="胡航宾" w:date="2026-02-02T03:24:00Z"/>
          <w:rFonts w:ascii="Times New Roman" w:hAnsi="Times New Roman" w:eastAsia="宋体" w:cs="Times New Roman"/>
        </w:rPr>
      </w:pPr>
      <w:ins w:id="390" w:author="胡航宾" w:date="2026-02-02T03:24:00Z">
        <w:r>
          <w:rPr>
            <w:rFonts w:ascii="Times New Roman" w:hAnsi="Times New Roman" w:eastAsia="宋体" w:cs="Times New Roman"/>
          </w:rPr>
          <w:t xml:space="preserve">图 </w:t>
        </w:r>
      </w:ins>
      <w:ins w:id="391" w:author="胡航宾" w:date="2026-02-02T03:24:00Z">
        <w:r>
          <w:rPr>
            <w:rFonts w:hint="eastAsia" w:ascii="Times New Roman" w:hAnsi="Times New Roman" w:eastAsia="宋体" w:cs="Times New Roman"/>
          </w:rPr>
          <w:t xml:space="preserve">10 </w:t>
        </w:r>
      </w:ins>
      <w:ins w:id="392" w:author="胡航宾" w:date="2026-02-02T03:25:00Z">
        <w:r>
          <w:rPr>
            <w:rFonts w:hint="eastAsia" w:ascii="Times New Roman" w:hAnsi="Times New Roman" w:eastAsia="宋体" w:cs="Times New Roman"/>
          </w:rPr>
          <w:t>药品</w:t>
        </w:r>
      </w:ins>
      <w:ins w:id="393" w:author="胡航宾" w:date="2026-02-02T03:24:00Z">
        <w:r>
          <w:rPr>
            <w:rFonts w:hint="eastAsia" w:ascii="Times New Roman" w:hAnsi="Times New Roman" w:eastAsia="宋体" w:cs="Times New Roman"/>
          </w:rPr>
          <w:t>识别</w:t>
        </w:r>
      </w:ins>
      <w:ins w:id="394" w:author="胡航宾" w:date="2026-02-02T03:26:00Z">
        <w:r>
          <w:rPr>
            <w:rFonts w:hint="eastAsia" w:ascii="Times New Roman" w:hAnsi="Times New Roman" w:eastAsia="宋体" w:cs="Times New Roman"/>
          </w:rPr>
          <w:t>等待过程</w:t>
        </w:r>
      </w:ins>
      <w:ins w:id="395" w:author="胡航宾" w:date="2026-02-02T03:24:00Z">
        <w:r>
          <w:rPr>
            <w:rFonts w:hint="eastAsia" w:ascii="Times New Roman" w:hAnsi="Times New Roman" w:eastAsia="宋体" w:cs="Times New Roman"/>
          </w:rPr>
          <w:t xml:space="preserve"> </w:t>
        </w:r>
      </w:ins>
    </w:p>
    <w:p w14:paraId="46163988">
      <w:pPr>
        <w:numPr>
          <w:ilvl w:val="255"/>
          <w:numId w:val="0"/>
        </w:numPr>
        <w:spacing w:line="300" w:lineRule="auto"/>
        <w:jc w:val="center"/>
        <w:rPr>
          <w:ins w:id="397" w:author="胡航宾" w:date="2026-02-02T03:26:00Z"/>
          <w:rFonts w:eastAsia="宋体" w:cs="Times New Roman"/>
          <w:sz w:val="24"/>
        </w:rPr>
        <w:pPrChange w:id="396" w:author="胡航宾" w:date="2026-02-02T03:26:00Z">
          <w:pPr>
            <w:numPr>
              <w:ilvl w:val="255"/>
              <w:numId w:val="0"/>
            </w:numPr>
            <w:spacing w:line="300" w:lineRule="auto"/>
          </w:pPr>
        </w:pPrChange>
      </w:pPr>
      <w:ins w:id="398" w:author="胡航宾" w:date="2026-02-02T03:26:00Z">
        <w:r>
          <w:rPr>
            <w:rFonts w:eastAsia="宋体" w:cs="Times New Roman"/>
            <w:sz w:val="24"/>
          </w:rPr>
          <w:drawing>
            <wp:inline distT="0" distB="0" distL="114300" distR="114300">
              <wp:extent cx="3500755" cy="2263775"/>
              <wp:effectExtent l="0" t="0" r="4445" b="22225"/>
              <wp:docPr id="32" name="图片 32" descr="药品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药品识别"/>
                      <pic:cNvPicPr>
                        <a:picLocks noChangeAspect="1"/>
                      </pic:cNvPicPr>
                    </pic:nvPicPr>
                    <pic:blipFill>
                      <a:blip r:embed="rId29"/>
                      <a:stretch>
                        <a:fillRect/>
                      </a:stretch>
                    </pic:blipFill>
                    <pic:spPr>
                      <a:xfrm>
                        <a:off x="0" y="0"/>
                        <a:ext cx="3500755" cy="2263775"/>
                      </a:xfrm>
                      <a:prstGeom prst="rect">
                        <a:avLst/>
                      </a:prstGeom>
                    </pic:spPr>
                  </pic:pic>
                </a:graphicData>
              </a:graphic>
            </wp:inline>
          </w:drawing>
        </w:r>
      </w:ins>
    </w:p>
    <w:p w14:paraId="1D5906B0">
      <w:pPr>
        <w:pStyle w:val="14"/>
        <w:widowControl/>
        <w:jc w:val="center"/>
        <w:rPr>
          <w:ins w:id="400" w:author="胡航宾" w:date="2026-02-02T03:26:00Z"/>
          <w:rFonts w:ascii="Times New Roman" w:hAnsi="Times New Roman" w:eastAsia="宋体" w:cs="Times New Roman"/>
        </w:rPr>
      </w:pPr>
      <w:ins w:id="401" w:author="胡航宾" w:date="2026-02-02T03:26:00Z">
        <w:r>
          <w:rPr>
            <w:rFonts w:ascii="Times New Roman" w:hAnsi="Times New Roman" w:eastAsia="宋体" w:cs="Times New Roman"/>
          </w:rPr>
          <w:t xml:space="preserve">图 </w:t>
        </w:r>
      </w:ins>
      <w:ins w:id="402" w:author="胡航宾" w:date="2026-02-02T03:26:00Z">
        <w:r>
          <w:rPr>
            <w:rFonts w:hint="eastAsia" w:ascii="Times New Roman" w:hAnsi="Times New Roman" w:eastAsia="宋体" w:cs="Times New Roman"/>
          </w:rPr>
          <w:t xml:space="preserve">11 成功触发药品识别 </w:t>
        </w:r>
      </w:ins>
    </w:p>
    <w:p w14:paraId="1DD0175D">
      <w:pPr>
        <w:spacing w:line="300" w:lineRule="auto"/>
        <w:ind w:firstLine="0" w:firstLineChars="0"/>
        <w:jc w:val="both"/>
        <w:rPr>
          <w:rFonts w:eastAsia="宋体" w:cs="Times New Roman"/>
          <w:sz w:val="24"/>
        </w:rPr>
        <w:pPrChange w:id="403" w:author="胡航宾" w:date="2026-02-02T04:37:00Z">
          <w:pPr>
            <w:spacing w:line="300" w:lineRule="auto"/>
            <w:ind w:firstLine="480" w:firstLineChars="200"/>
            <w:jc w:val="center"/>
          </w:pPr>
        </w:pPrChange>
      </w:pPr>
    </w:p>
    <w:p w14:paraId="52A8B5B6">
      <w:pPr>
        <w:spacing w:line="300" w:lineRule="auto"/>
        <w:ind w:firstLine="480" w:firstLineChars="200"/>
        <w:rPr>
          <w:del w:id="404" w:author="胡航宾" w:date="2026-02-02T04:37:00Z"/>
          <w:rFonts w:eastAsia="宋体" w:cs="Times New Roman"/>
          <w:sz w:val="24"/>
        </w:rPr>
      </w:pPr>
      <w:r>
        <w:rPr>
          <w:rFonts w:hint="eastAsia" w:eastAsia="宋体" w:cs="Times New Roman"/>
          <w:sz w:val="24"/>
          <w:lang w:eastAsia="zh-CN"/>
        </w:rPr>
        <w:t>2.</w:t>
      </w:r>
      <w:r>
        <w:rPr>
          <w:rFonts w:eastAsia="宋体" w:cs="Times New Roman"/>
          <w:b/>
          <w:bCs/>
          <w:sz w:val="24"/>
          <w:u w:val="single"/>
        </w:rPr>
        <w:t>张手关闭</w:t>
      </w:r>
      <w:r>
        <w:rPr>
          <w:rFonts w:eastAsia="宋体" w:cs="Times New Roman"/>
          <w:sz w:val="24"/>
        </w:rPr>
        <w:t>：通过</w:t>
      </w:r>
      <w:r>
        <w:rPr>
          <w:rFonts w:eastAsia="宋体" w:cs="Times New Roman"/>
          <w:b/>
          <w:bCs/>
          <w:sz w:val="24"/>
          <w:u w:val="single"/>
        </w:rPr>
        <w:t>open palm</w:t>
      </w:r>
      <w:r>
        <w:rPr>
          <w:rFonts w:eastAsia="宋体" w:cs="Times New Roman"/>
          <w:sz w:val="24"/>
        </w:rPr>
        <w:t>判定关闭信息卡片。</w:t>
      </w:r>
    </w:p>
    <w:p w14:paraId="3B71FE5A">
      <w:pPr>
        <w:widowControl/>
        <w:spacing w:line="300" w:lineRule="auto"/>
        <w:ind w:firstLine="420" w:firstLineChars="200"/>
        <w:jc w:val="center"/>
        <w:rPr>
          <w:ins w:id="406" w:author="胡航宾" w:date="2026-02-02T03:28:00Z"/>
          <w:rFonts w:eastAsia="宋体" w:cs="Times New Roman"/>
        </w:rPr>
        <w:pPrChange w:id="405" w:author="胡航宾" w:date="2026-02-02T04:37:00Z">
          <w:pPr>
            <w:pStyle w:val="14"/>
            <w:widowControl/>
            <w:jc w:val="center"/>
          </w:pPr>
        </w:pPrChange>
      </w:pPr>
    </w:p>
    <w:p w14:paraId="270D1612">
      <w:pPr>
        <w:spacing w:line="300" w:lineRule="auto"/>
        <w:ind w:firstLine="420" w:firstLineChars="200"/>
        <w:rPr>
          <w:ins w:id="407" w:author="胡航宾" w:date="2026-02-02T03:28:00Z"/>
          <w:rFonts w:eastAsia="宋体" w:cs="Times New Roman"/>
        </w:rPr>
      </w:pPr>
      <w:ins w:id="408" w:author="胡航宾" w:date="2026-02-02T03:28:00Z">
        <w:r>
          <w:rPr>
            <w:rFonts w:hint="eastAsia" w:eastAsia="宋体" w:cs="Times New Roman"/>
          </w:rPr>
          <w:t xml:space="preserve">    </w:t>
        </w:r>
      </w:ins>
      <w:ins w:id="409" w:author="胡航宾" w:date="2026-02-02T03:28:00Z">
        <w:r>
          <w:rPr>
            <w:rFonts w:eastAsia="宋体" w:cs="Times New Roman"/>
          </w:rPr>
          <w:drawing>
            <wp:inline distT="0" distB="0" distL="114300" distR="114300">
              <wp:extent cx="4109720" cy="2082800"/>
              <wp:effectExtent l="0" t="0" r="5080"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0"/>
                      <a:stretch>
                        <a:fillRect/>
                      </a:stretch>
                    </pic:blipFill>
                    <pic:spPr>
                      <a:xfrm>
                        <a:off x="0" y="0"/>
                        <a:ext cx="4109720" cy="2082800"/>
                      </a:xfrm>
                      <a:prstGeom prst="rect">
                        <a:avLst/>
                      </a:prstGeom>
                      <a:noFill/>
                      <a:ln>
                        <a:noFill/>
                      </a:ln>
                    </pic:spPr>
                  </pic:pic>
                </a:graphicData>
              </a:graphic>
            </wp:inline>
          </w:drawing>
        </w:r>
      </w:ins>
    </w:p>
    <w:p w14:paraId="6469FBF9">
      <w:pPr>
        <w:pStyle w:val="14"/>
        <w:widowControl/>
        <w:jc w:val="center"/>
        <w:rPr>
          <w:ins w:id="411" w:author="胡航宾" w:date="2026-02-02T03:27:00Z"/>
          <w:rFonts w:ascii="Times New Roman" w:hAnsi="Times New Roman" w:eastAsia="宋体" w:cs="Times New Roman"/>
        </w:rPr>
      </w:pPr>
      <w:ins w:id="412" w:author="胡航宾" w:date="2026-02-02T03:28:00Z">
        <w:r>
          <w:rPr>
            <w:rFonts w:ascii="Times New Roman" w:hAnsi="Times New Roman" w:eastAsia="宋体" w:cs="Times New Roman"/>
          </w:rPr>
          <w:t xml:space="preserve">图 </w:t>
        </w:r>
      </w:ins>
      <w:ins w:id="413" w:author="胡航宾" w:date="2026-02-02T03:28:00Z">
        <w:r>
          <w:rPr>
            <w:rFonts w:hint="eastAsia" w:ascii="Times New Roman" w:hAnsi="Times New Roman" w:eastAsia="宋体" w:cs="Times New Roman"/>
          </w:rPr>
          <w:t xml:space="preserve">12 关闭卡片过程中 </w:t>
        </w:r>
      </w:ins>
    </w:p>
    <w:p w14:paraId="2B8C236F">
      <w:pPr>
        <w:pStyle w:val="14"/>
        <w:widowControl/>
        <w:jc w:val="center"/>
        <w:rPr>
          <w:ins w:id="414" w:author="胡航宾" w:date="2026-02-02T03:27:00Z"/>
          <w:rFonts w:ascii="Times New Roman" w:hAnsi="Times New Roman" w:eastAsia="宋体" w:cs="Times New Roman"/>
        </w:rPr>
      </w:pPr>
      <w:ins w:id="415" w:author="胡航宾" w:date="2026-02-02T03:28:00Z">
        <w:r>
          <w:rPr>
            <w:rFonts w:ascii="Times New Roman" w:hAnsi="Times New Roman" w:eastAsia="宋体" w:cs="Times New Roman"/>
          </w:rPr>
          <w:drawing>
            <wp:inline distT="0" distB="0" distL="114300" distR="114300">
              <wp:extent cx="4260850" cy="2159635"/>
              <wp:effectExtent l="0" t="0" r="6350" b="2476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1"/>
                      <a:stretch>
                        <a:fillRect/>
                      </a:stretch>
                    </pic:blipFill>
                    <pic:spPr>
                      <a:xfrm>
                        <a:off x="0" y="0"/>
                        <a:ext cx="4260850" cy="2159635"/>
                      </a:xfrm>
                      <a:prstGeom prst="rect">
                        <a:avLst/>
                      </a:prstGeom>
                      <a:noFill/>
                      <a:ln>
                        <a:noFill/>
                      </a:ln>
                    </pic:spPr>
                  </pic:pic>
                </a:graphicData>
              </a:graphic>
            </wp:inline>
          </w:drawing>
        </w:r>
      </w:ins>
    </w:p>
    <w:p w14:paraId="5042FE9F">
      <w:pPr>
        <w:pStyle w:val="14"/>
        <w:widowControl/>
        <w:jc w:val="center"/>
        <w:rPr>
          <w:ins w:id="417" w:author="胡航宾" w:date="2026-02-02T03:27:00Z"/>
          <w:rFonts w:ascii="Times New Roman" w:hAnsi="Times New Roman" w:eastAsia="宋体" w:cs="Times New Roman"/>
        </w:rPr>
      </w:pPr>
      <w:ins w:id="418" w:author="胡航宾" w:date="2026-02-02T03:27:00Z">
        <w:r>
          <w:rPr>
            <w:rFonts w:ascii="Times New Roman" w:hAnsi="Times New Roman" w:eastAsia="宋体" w:cs="Times New Roman"/>
          </w:rPr>
          <w:t xml:space="preserve">图 </w:t>
        </w:r>
      </w:ins>
      <w:ins w:id="419" w:author="胡航宾" w:date="2026-02-02T03:27:00Z">
        <w:r>
          <w:rPr>
            <w:rFonts w:hint="eastAsia" w:ascii="Times New Roman" w:hAnsi="Times New Roman" w:eastAsia="宋体" w:cs="Times New Roman"/>
          </w:rPr>
          <w:t>13 成功</w:t>
        </w:r>
      </w:ins>
      <w:ins w:id="420" w:author="胡航宾" w:date="2026-02-02T03:28:00Z">
        <w:r>
          <w:rPr>
            <w:rFonts w:hint="eastAsia" w:ascii="Times New Roman" w:hAnsi="Times New Roman" w:eastAsia="宋体" w:cs="Times New Roman"/>
          </w:rPr>
          <w:t>关闭卡片</w:t>
        </w:r>
      </w:ins>
      <w:ins w:id="421" w:author="胡航宾" w:date="2026-02-02T03:27:00Z">
        <w:r>
          <w:rPr>
            <w:rFonts w:hint="eastAsia" w:ascii="Times New Roman" w:hAnsi="Times New Roman" w:eastAsia="宋体" w:cs="Times New Roman"/>
          </w:rPr>
          <w:t xml:space="preserve"> </w:t>
        </w:r>
      </w:ins>
    </w:p>
    <w:p w14:paraId="084E7D5F">
      <w:pPr>
        <w:spacing w:line="300" w:lineRule="auto"/>
        <w:ind w:firstLine="420" w:firstLineChars="200"/>
        <w:rPr>
          <w:ins w:id="422" w:author="胡航宾" w:date="2026-02-02T03:16:00Z"/>
          <w:rFonts w:eastAsia="宋体" w:cs="Times New Roman"/>
        </w:rPr>
      </w:pPr>
    </w:p>
    <w:p w14:paraId="1174E420">
      <w:pPr>
        <w:spacing w:line="300" w:lineRule="auto"/>
        <w:ind w:firstLine="480" w:firstLineChars="200"/>
        <w:rPr>
          <w:ins w:id="423" w:author="胡航宾" w:date="2026-02-02T03:19:00Z"/>
          <w:rFonts w:eastAsia="宋体" w:cs="Times New Roman"/>
          <w:sz w:val="24"/>
        </w:rPr>
      </w:pPr>
      <w:r>
        <w:rPr>
          <w:rFonts w:hint="eastAsia" w:eastAsia="宋体" w:cs="Times New Roman"/>
          <w:sz w:val="24"/>
          <w:lang w:eastAsia="zh-CN"/>
        </w:rPr>
        <w:t>3.</w:t>
      </w:r>
      <w:r>
        <w:rPr>
          <w:rFonts w:eastAsia="宋体" w:cs="Times New Roman"/>
          <w:b/>
          <w:bCs/>
          <w:sz w:val="24"/>
          <w:u w:val="single"/>
        </w:rPr>
        <w:t>麦克风按钮</w:t>
      </w:r>
      <w:r>
        <w:rPr>
          <w:rFonts w:eastAsia="宋体" w:cs="Times New Roman"/>
          <w:sz w:val="24"/>
        </w:rPr>
        <w:t>：实时字幕与多模态语音输入开启/关闭。</w:t>
      </w:r>
    </w:p>
    <w:p w14:paraId="78CCBF71">
      <w:pPr>
        <w:spacing w:line="300" w:lineRule="auto"/>
        <w:ind w:firstLine="420" w:firstLineChars="200"/>
        <w:rPr>
          <w:ins w:id="424" w:author="胡航宾" w:date="2026-02-02T03:21:00Z"/>
          <w:rFonts w:eastAsia="宋体" w:cs="Times New Roman"/>
        </w:rPr>
      </w:pPr>
      <w:ins w:id="425" w:author="胡航宾" w:date="2026-02-02T03:29:00Z">
        <w:r>
          <w:rPr>
            <w:rFonts w:eastAsia="宋体" w:cs="Times New Roman"/>
          </w:rPr>
          <w:drawing>
            <wp:inline distT="0" distB="0" distL="114300" distR="114300">
              <wp:extent cx="4146550" cy="2101850"/>
              <wp:effectExtent l="0" t="0" r="19050" b="635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2"/>
                      <a:stretch>
                        <a:fillRect/>
                      </a:stretch>
                    </pic:blipFill>
                    <pic:spPr>
                      <a:xfrm>
                        <a:off x="0" y="0"/>
                        <a:ext cx="4146550" cy="2101850"/>
                      </a:xfrm>
                      <a:prstGeom prst="rect">
                        <a:avLst/>
                      </a:prstGeom>
                      <a:noFill/>
                      <a:ln>
                        <a:noFill/>
                      </a:ln>
                    </pic:spPr>
                  </pic:pic>
                </a:graphicData>
              </a:graphic>
            </wp:inline>
          </w:drawing>
        </w:r>
      </w:ins>
    </w:p>
    <w:p w14:paraId="1B8F436C">
      <w:pPr>
        <w:pStyle w:val="14"/>
        <w:widowControl/>
        <w:jc w:val="center"/>
        <w:rPr>
          <w:ins w:id="427" w:author="胡航宾" w:date="2026-02-02T03:31:00Z"/>
          <w:rFonts w:ascii="Times New Roman" w:hAnsi="Times New Roman" w:eastAsia="宋体" w:cs="Times New Roman"/>
        </w:rPr>
      </w:pPr>
      <w:ins w:id="428" w:author="胡航宾" w:date="2026-02-02T03:29:00Z">
        <w:r>
          <w:rPr>
            <w:rFonts w:ascii="Times New Roman" w:hAnsi="Times New Roman" w:eastAsia="宋体" w:cs="Times New Roman"/>
          </w:rPr>
          <w:t xml:space="preserve">图 </w:t>
        </w:r>
      </w:ins>
      <w:ins w:id="429" w:author="胡航宾" w:date="2026-02-02T03:29:00Z">
        <w:r>
          <w:rPr>
            <w:rFonts w:hint="eastAsia" w:ascii="Times New Roman" w:hAnsi="Times New Roman" w:eastAsia="宋体" w:cs="Times New Roman"/>
          </w:rPr>
          <w:t xml:space="preserve">14 </w:t>
        </w:r>
      </w:ins>
      <w:ins w:id="430" w:author="胡航宾" w:date="2026-02-02T03:31:00Z">
        <w:r>
          <w:rPr>
            <w:rFonts w:hint="eastAsia" w:ascii="Times New Roman" w:hAnsi="Times New Roman" w:eastAsia="宋体" w:cs="Times New Roman"/>
          </w:rPr>
          <w:t>按钮处悬停</w:t>
        </w:r>
      </w:ins>
      <w:ins w:id="431" w:author="胡航宾" w:date="2026-02-02T03:30:00Z">
        <w:r>
          <w:rPr>
            <w:rFonts w:hint="eastAsia" w:ascii="Times New Roman" w:hAnsi="Times New Roman" w:eastAsia="宋体" w:cs="Times New Roman"/>
          </w:rPr>
          <w:t>开启录音</w:t>
        </w:r>
      </w:ins>
      <w:ins w:id="432" w:author="胡航宾" w:date="2026-02-02T03:29:00Z">
        <w:r>
          <w:rPr>
            <w:rFonts w:hint="eastAsia" w:ascii="Times New Roman" w:hAnsi="Times New Roman" w:eastAsia="宋体" w:cs="Times New Roman"/>
          </w:rPr>
          <w:t xml:space="preserve"> </w:t>
        </w:r>
      </w:ins>
    </w:p>
    <w:p w14:paraId="621CAFF2">
      <w:pPr>
        <w:jc w:val="center"/>
        <w:rPr>
          <w:ins w:id="434" w:author="胡航宾" w:date="2026-02-02T03:33:00Z"/>
          <w:rFonts w:eastAsia="宋体" w:cs="Times New Roman"/>
        </w:rPr>
        <w:pPrChange w:id="433" w:author="胡航宾" w:date="2026-02-02T03:35:00Z">
          <w:pPr/>
        </w:pPrChange>
      </w:pPr>
      <w:ins w:id="435" w:author="胡航宾" w:date="2026-02-02T03:35:00Z">
        <w:r>
          <w:rPr>
            <w:rFonts w:eastAsia="宋体" w:cs="Times New Roman"/>
          </w:rPr>
          <w:drawing>
            <wp:inline distT="0" distB="0" distL="114300" distR="114300">
              <wp:extent cx="4059555" cy="2057400"/>
              <wp:effectExtent l="0" t="0" r="4445" b="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3"/>
                      <a:stretch>
                        <a:fillRect/>
                      </a:stretch>
                    </pic:blipFill>
                    <pic:spPr>
                      <a:xfrm>
                        <a:off x="0" y="0"/>
                        <a:ext cx="4059555" cy="2057400"/>
                      </a:xfrm>
                      <a:prstGeom prst="rect">
                        <a:avLst/>
                      </a:prstGeom>
                      <a:noFill/>
                      <a:ln>
                        <a:noFill/>
                      </a:ln>
                    </pic:spPr>
                  </pic:pic>
                </a:graphicData>
              </a:graphic>
            </wp:inline>
          </w:drawing>
        </w:r>
      </w:ins>
    </w:p>
    <w:p w14:paraId="526EB950">
      <w:pPr>
        <w:pStyle w:val="14"/>
        <w:widowControl/>
        <w:jc w:val="center"/>
        <w:rPr>
          <w:ins w:id="437" w:author="胡航宾" w:date="2026-02-02T03:33:00Z"/>
          <w:rFonts w:ascii="Times New Roman" w:hAnsi="Times New Roman" w:eastAsia="宋体" w:cs="Times New Roman"/>
        </w:rPr>
      </w:pPr>
      <w:ins w:id="438" w:author="胡航宾" w:date="2026-02-02T03:33:00Z">
        <w:r>
          <w:rPr>
            <w:rFonts w:ascii="Times New Roman" w:hAnsi="Times New Roman" w:eastAsia="宋体" w:cs="Times New Roman"/>
          </w:rPr>
          <w:t xml:space="preserve">图 </w:t>
        </w:r>
      </w:ins>
      <w:ins w:id="439" w:author="胡航宾" w:date="2026-02-02T03:33:00Z">
        <w:r>
          <w:rPr>
            <w:rFonts w:hint="eastAsia" w:ascii="Times New Roman" w:hAnsi="Times New Roman" w:eastAsia="宋体" w:cs="Times New Roman"/>
          </w:rPr>
          <w:t>14 录音过程中（实时字幕）</w:t>
        </w:r>
      </w:ins>
    </w:p>
    <w:p w14:paraId="259686F7">
      <w:pPr>
        <w:rPr>
          <w:ins w:id="440" w:author="胡航宾" w:date="2026-02-02T03:32:00Z"/>
          <w:rFonts w:eastAsia="宋体" w:cs="Times New Roman"/>
        </w:rPr>
      </w:pPr>
    </w:p>
    <w:p w14:paraId="4D9791A2">
      <w:pPr>
        <w:rPr>
          <w:ins w:id="441" w:author="胡航宾" w:date="2026-02-02T03:29:00Z"/>
          <w:rFonts w:eastAsia="宋体" w:cs="Times New Roman"/>
        </w:rPr>
      </w:pPr>
    </w:p>
    <w:p w14:paraId="3929C75D">
      <w:pPr>
        <w:spacing w:line="300" w:lineRule="auto"/>
        <w:ind w:firstLine="480" w:firstLineChars="200"/>
        <w:jc w:val="center"/>
        <w:rPr>
          <w:ins w:id="443" w:author="胡航宾" w:date="2026-02-02T03:34:00Z"/>
          <w:rFonts w:eastAsia="宋体" w:cs="Times New Roman"/>
          <w:sz w:val="24"/>
        </w:rPr>
        <w:pPrChange w:id="442" w:author="胡航宾" w:date="2026-02-02T03:35:00Z">
          <w:pPr>
            <w:spacing w:line="300" w:lineRule="auto"/>
            <w:ind w:firstLine="480" w:firstLineChars="200"/>
          </w:pPr>
        </w:pPrChange>
      </w:pPr>
      <w:ins w:id="444" w:author="胡航宾" w:date="2026-02-02T03:35:00Z">
        <w:r>
          <w:rPr>
            <w:rFonts w:eastAsia="宋体" w:cs="Times New Roman"/>
            <w:sz w:val="24"/>
          </w:rPr>
          <w:drawing>
            <wp:inline distT="0" distB="0" distL="114300" distR="114300">
              <wp:extent cx="3446145" cy="2209800"/>
              <wp:effectExtent l="0" t="0" r="8255" b="0"/>
              <wp:docPr id="8" name="图片 8" descr="拍照追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拍照追问1"/>
                      <pic:cNvPicPr>
                        <a:picLocks noChangeAspect="1"/>
                      </pic:cNvPicPr>
                    </pic:nvPicPr>
                    <pic:blipFill>
                      <a:blip r:embed="rId34"/>
                      <a:stretch>
                        <a:fillRect/>
                      </a:stretch>
                    </pic:blipFill>
                    <pic:spPr>
                      <a:xfrm>
                        <a:off x="0" y="0"/>
                        <a:ext cx="3446145" cy="2209800"/>
                      </a:xfrm>
                      <a:prstGeom prst="rect">
                        <a:avLst/>
                      </a:prstGeom>
                    </pic:spPr>
                  </pic:pic>
                </a:graphicData>
              </a:graphic>
            </wp:inline>
          </w:drawing>
        </w:r>
      </w:ins>
    </w:p>
    <w:p w14:paraId="298545E0">
      <w:pPr>
        <w:pStyle w:val="14"/>
        <w:widowControl/>
        <w:jc w:val="center"/>
        <w:rPr>
          <w:ins w:id="446" w:author="胡航宾" w:date="2026-02-02T03:39:00Z"/>
          <w:rFonts w:ascii="Times New Roman" w:hAnsi="Times New Roman" w:eastAsia="宋体" w:cs="Times New Roman"/>
        </w:rPr>
      </w:pPr>
      <w:ins w:id="447" w:author="胡航宾" w:date="2026-02-02T03:34:00Z">
        <w:r>
          <w:rPr>
            <w:rFonts w:ascii="Times New Roman" w:hAnsi="Times New Roman" w:eastAsia="宋体" w:cs="Times New Roman"/>
          </w:rPr>
          <w:t xml:space="preserve">图 </w:t>
        </w:r>
      </w:ins>
      <w:ins w:id="448" w:author="胡航宾" w:date="2026-02-02T03:34:00Z">
        <w:r>
          <w:rPr>
            <w:rFonts w:hint="eastAsia" w:ascii="Times New Roman" w:hAnsi="Times New Roman" w:eastAsia="宋体" w:cs="Times New Roman"/>
          </w:rPr>
          <w:t>14 录音过程中（多模态）</w:t>
        </w:r>
      </w:ins>
    </w:p>
    <w:p w14:paraId="40415386">
      <w:pPr>
        <w:jc w:val="center"/>
        <w:rPr>
          <w:ins w:id="450" w:author="胡航宾" w:date="2026-02-02T03:39:00Z"/>
          <w:rFonts w:eastAsia="宋体" w:cs="Times New Roman"/>
          <w:sz w:val="24"/>
        </w:rPr>
        <w:pPrChange w:id="449" w:author="胡航宾" w:date="2026-02-02T03:39:00Z">
          <w:pPr/>
        </w:pPrChange>
      </w:pPr>
      <w:ins w:id="451" w:author="胡航宾" w:date="2026-02-02T03:39:00Z">
        <w:r>
          <w:rPr>
            <w:rFonts w:eastAsia="宋体" w:cs="Times New Roman"/>
            <w:sz w:val="24"/>
          </w:rPr>
          <w:drawing>
            <wp:inline distT="0" distB="0" distL="114300" distR="114300">
              <wp:extent cx="3350260" cy="2441575"/>
              <wp:effectExtent l="0" t="0" r="2540" b="22225"/>
              <wp:docPr id="5" name="图片 5" descr="拍照追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拍照追问2"/>
                      <pic:cNvPicPr>
                        <a:picLocks noChangeAspect="1"/>
                      </pic:cNvPicPr>
                    </pic:nvPicPr>
                    <pic:blipFill>
                      <a:blip r:embed="rId35"/>
                      <a:stretch>
                        <a:fillRect/>
                      </a:stretch>
                    </pic:blipFill>
                    <pic:spPr>
                      <a:xfrm>
                        <a:off x="0" y="0"/>
                        <a:ext cx="3350260" cy="2441575"/>
                      </a:xfrm>
                      <a:prstGeom prst="rect">
                        <a:avLst/>
                      </a:prstGeom>
                    </pic:spPr>
                  </pic:pic>
                </a:graphicData>
              </a:graphic>
            </wp:inline>
          </w:drawing>
        </w:r>
      </w:ins>
    </w:p>
    <w:p w14:paraId="16AEF912">
      <w:pPr>
        <w:pStyle w:val="14"/>
        <w:widowControl/>
        <w:jc w:val="center"/>
        <w:rPr>
          <w:ins w:id="453" w:author="胡航宾" w:date="2026-02-02T03:39:00Z"/>
          <w:rFonts w:ascii="Times New Roman" w:hAnsi="Times New Roman" w:eastAsia="宋体" w:cs="Times New Roman"/>
        </w:rPr>
      </w:pPr>
      <w:ins w:id="454" w:author="胡航宾" w:date="2026-02-02T03:39:00Z">
        <w:r>
          <w:rPr>
            <w:rFonts w:ascii="Times New Roman" w:hAnsi="Times New Roman" w:eastAsia="宋体" w:cs="Times New Roman"/>
          </w:rPr>
          <w:t xml:space="preserve">图 </w:t>
        </w:r>
      </w:ins>
      <w:ins w:id="455" w:author="胡航宾" w:date="2026-02-02T03:39:00Z">
        <w:r>
          <w:rPr>
            <w:rFonts w:hint="eastAsia" w:ascii="Times New Roman" w:hAnsi="Times New Roman" w:eastAsia="宋体" w:cs="Times New Roman"/>
          </w:rPr>
          <w:t>14 显示回答卡片（多模态）</w:t>
        </w:r>
      </w:ins>
    </w:p>
    <w:p w14:paraId="73ECE75A">
      <w:pPr>
        <w:rPr>
          <w:ins w:id="456" w:author="胡航宾" w:date="2026-02-02T03:34:00Z"/>
          <w:rFonts w:eastAsia="宋体" w:cs="Times New Roman"/>
          <w:sz w:val="24"/>
        </w:rPr>
      </w:pPr>
    </w:p>
    <w:p w14:paraId="177D9F82">
      <w:pPr>
        <w:spacing w:line="300" w:lineRule="auto"/>
        <w:ind w:firstLine="480" w:firstLineChars="200"/>
        <w:rPr>
          <w:rFonts w:eastAsia="宋体" w:cs="Times New Roman"/>
          <w:sz w:val="24"/>
        </w:rPr>
      </w:pPr>
    </w:p>
    <w:p w14:paraId="7093F719">
      <w:pPr>
        <w:spacing w:line="300" w:lineRule="auto"/>
        <w:ind w:firstLine="480" w:firstLineChars="200"/>
        <w:rPr>
          <w:rFonts w:eastAsia="宋体" w:cs="Times New Roman"/>
          <w:sz w:val="24"/>
        </w:rPr>
      </w:pPr>
      <w:r>
        <w:rPr>
          <w:rFonts w:hint="eastAsia" w:eastAsia="宋体" w:cs="Times New Roman"/>
          <w:sz w:val="24"/>
          <w:lang w:eastAsia="zh-CN"/>
        </w:rPr>
        <w:t>4.</w:t>
      </w:r>
      <w:r>
        <w:rPr>
          <w:rFonts w:eastAsia="宋体" w:cs="Times New Roman"/>
          <w:b/>
          <w:bCs/>
          <w:sz w:val="24"/>
          <w:u w:val="single"/>
        </w:rPr>
        <w:t>硬件按键</w:t>
      </w:r>
      <w:r>
        <w:rPr>
          <w:rFonts w:eastAsia="宋体" w:cs="Times New Roman"/>
          <w:sz w:val="24"/>
        </w:rPr>
        <w:t>：复用悬停拍照流程，确保无手势时仍可触发。</w:t>
      </w:r>
    </w:p>
    <w:bookmarkEnd w:id="35"/>
    <w:p w14:paraId="2F37919A">
      <w:pPr>
        <w:keepNext/>
        <w:keepLines/>
        <w:spacing w:before="240" w:after="240" w:line="300" w:lineRule="auto"/>
        <w:outlineLvl w:val="2"/>
        <w:rPr>
          <w:rFonts w:eastAsia="宋体" w:cs="Times New Roman"/>
          <w:b/>
          <w:bCs/>
          <w:sz w:val="24"/>
          <w:szCs w:val="32"/>
        </w:rPr>
      </w:pPr>
      <w:bookmarkStart w:id="36" w:name="_Toc24319"/>
      <w:bookmarkStart w:id="37" w:name="Xc9d7cd7bbc7e4eec15cda9b424676d965703861"/>
      <w:r>
        <w:rPr>
          <w:rFonts w:hint="eastAsia" w:eastAsia="宋体" w:cs="Times New Roman"/>
          <w:b/>
          <w:bCs/>
          <w:sz w:val="24"/>
          <w:szCs w:val="32"/>
        </w:rPr>
        <w:t>2.2.3</w:t>
      </w:r>
      <w:r>
        <w:rPr>
          <w:rFonts w:eastAsia="宋体" w:cs="Times New Roman"/>
          <w:b/>
          <w:bCs/>
          <w:sz w:val="24"/>
          <w:szCs w:val="32"/>
        </w:rPr>
        <w:t>图像处理链路</w:t>
      </w:r>
      <w:bookmarkEnd w:id="36"/>
    </w:p>
    <w:p w14:paraId="4209B8D9">
      <w:pPr>
        <w:spacing w:line="300" w:lineRule="auto"/>
        <w:ind w:left="210" w:firstLine="210"/>
        <w:rPr>
          <w:rFonts w:eastAsia="宋体" w:cs="Times New Roman"/>
          <w:sz w:val="24"/>
        </w:rPr>
      </w:pPr>
      <w:r>
        <w:rPr>
          <w:rFonts w:eastAsia="宋体" w:cs="Times New Roman"/>
          <w:sz w:val="24"/>
        </w:rPr>
        <w:t>流程由MainActivity统一调度：</w:t>
      </w:r>
    </w:p>
    <w:p w14:paraId="275C7039">
      <w:pPr>
        <w:spacing w:line="300" w:lineRule="auto"/>
        <w:ind w:left="210" w:firstLine="210"/>
        <w:rPr>
          <w:rFonts w:eastAsia="宋体" w:cs="Times New Roman"/>
          <w:sz w:val="24"/>
        </w:rPr>
      </w:pPr>
      <w:r>
        <w:rPr>
          <w:rFonts w:hint="eastAsia" w:eastAsia="宋体" w:cs="Times New Roman"/>
          <w:sz w:val="24"/>
          <w:lang w:eastAsia="zh-CN"/>
        </w:rPr>
        <w:t>1.</w:t>
      </w:r>
      <w:r>
        <w:rPr>
          <w:rFonts w:eastAsia="宋体" w:cs="Times New Roman"/>
          <w:sz w:val="24"/>
        </w:rPr>
        <w:t>触发拍照后进入分析态（isAnalyzing=true）。</w:t>
      </w:r>
    </w:p>
    <w:p w14:paraId="36ED8431">
      <w:pPr>
        <w:spacing w:line="300" w:lineRule="auto"/>
        <w:ind w:left="210" w:firstLine="210"/>
        <w:rPr>
          <w:rFonts w:eastAsia="宋体" w:cs="Times New Roman"/>
          <w:sz w:val="24"/>
        </w:rPr>
      </w:pPr>
      <w:r>
        <w:rPr>
          <w:rFonts w:hint="eastAsia" w:eastAsia="宋体" w:cs="Times New Roman"/>
          <w:sz w:val="24"/>
          <w:lang w:eastAsia="zh-CN"/>
        </w:rPr>
        <w:t>2.</w:t>
      </w:r>
      <w:r>
        <w:rPr>
          <w:rFonts w:eastAsia="宋体" w:cs="Times New Roman"/>
          <w:sz w:val="24"/>
        </w:rPr>
        <w:t>生成高清图并封装为RecognizeTask（包含bitmap与指尖坐标）。</w:t>
      </w:r>
      <w:r>
        <w:rPr>
          <w:rFonts w:eastAsia="宋体" w:cs="Times New Roman"/>
          <w:sz w:val="24"/>
        </w:rPr>
        <w:br w:type="textWrapping"/>
      </w:r>
      <w:r>
        <w:rPr>
          <w:rFonts w:hint="eastAsia" w:eastAsia="宋体" w:cs="Times New Roman"/>
          <w:sz w:val="24"/>
        </w:rPr>
        <w:tab/>
      </w:r>
      <w:r>
        <w:rPr>
          <w:rFonts w:eastAsia="宋体" w:cs="Times New Roman"/>
          <w:sz w:val="24"/>
        </w:rPr>
        <w:t>3、SendRemoteProcessor以指尖坐标进行智能裁剪，降低带宽与误识别。</w:t>
      </w:r>
      <w:r>
        <w:rPr>
          <w:rFonts w:eastAsia="宋体" w:cs="Times New Roman"/>
          <w:sz w:val="24"/>
        </w:rPr>
        <w:br w:type="textWrapping"/>
      </w:r>
      <w:r>
        <w:rPr>
          <w:rFonts w:hint="eastAsia" w:eastAsia="宋体" w:cs="Times New Roman"/>
          <w:sz w:val="24"/>
        </w:rPr>
        <w:tab/>
      </w:r>
      <w:r>
        <w:rPr>
          <w:rFonts w:eastAsia="宋体" w:cs="Times New Roman"/>
          <w:sz w:val="24"/>
        </w:rPr>
        <w:t>4、ImageStreamProcessor 分片流式上传至/ws/image_stream。</w:t>
      </w:r>
      <w:r>
        <w:rPr>
          <w:rFonts w:eastAsia="宋体" w:cs="Times New Roman"/>
          <w:sz w:val="24"/>
        </w:rPr>
        <w:br w:type="textWrapping"/>
      </w:r>
      <w:r>
        <w:rPr>
          <w:rFonts w:hint="eastAsia" w:eastAsia="宋体" w:cs="Times New Roman"/>
          <w:sz w:val="24"/>
        </w:rPr>
        <w:tab/>
      </w:r>
      <w:r>
        <w:rPr>
          <w:rFonts w:eastAsia="宋体" w:cs="Times New Roman"/>
          <w:sz w:val="24"/>
        </w:rPr>
        <w:t>5、结果通过onAgentResult回调解析并渲染到信息卡片。</w:t>
      </w:r>
    </w:p>
    <w:bookmarkEnd w:id="37"/>
    <w:p w14:paraId="6DEEF551">
      <w:pPr>
        <w:keepNext/>
        <w:keepLines/>
        <w:spacing w:before="240" w:after="240" w:line="300" w:lineRule="auto"/>
        <w:outlineLvl w:val="2"/>
        <w:rPr>
          <w:rFonts w:eastAsia="宋体" w:cs="Times New Roman"/>
          <w:b/>
          <w:bCs/>
          <w:sz w:val="24"/>
          <w:szCs w:val="32"/>
        </w:rPr>
      </w:pPr>
      <w:bookmarkStart w:id="38" w:name="_Toc23075"/>
      <w:bookmarkStart w:id="39" w:name="X3e9ff12f683d0255a8af42c8a42077b18ec6831"/>
      <w:r>
        <w:rPr>
          <w:rFonts w:hint="eastAsia" w:eastAsia="宋体" w:cs="Times New Roman"/>
          <w:b/>
          <w:bCs/>
          <w:sz w:val="24"/>
          <w:szCs w:val="32"/>
        </w:rPr>
        <w:t>2.2.4</w:t>
      </w:r>
      <w:r>
        <w:rPr>
          <w:rFonts w:eastAsia="宋体" w:cs="Times New Roman"/>
          <w:b/>
          <w:bCs/>
          <w:sz w:val="24"/>
          <w:szCs w:val="32"/>
        </w:rPr>
        <w:t>音频处理链路</w:t>
      </w:r>
      <w:bookmarkEnd w:id="38"/>
    </w:p>
    <w:p w14:paraId="5184B680">
      <w:pPr>
        <w:spacing w:line="300" w:lineRule="auto"/>
        <w:ind w:left="210" w:firstLine="210"/>
        <w:rPr>
          <w:rFonts w:eastAsia="宋体" w:cs="Times New Roman"/>
          <w:sz w:val="24"/>
        </w:rPr>
      </w:pPr>
      <w:r>
        <w:rPr>
          <w:rFonts w:eastAsia="宋体" w:cs="Times New Roman"/>
          <w:sz w:val="24"/>
        </w:rPr>
        <w:t>流程由AudioRecorder + WebSocketManager联合完成：</w:t>
      </w:r>
      <w:r>
        <w:rPr>
          <w:rFonts w:eastAsia="宋体" w:cs="Times New Roman"/>
          <w:sz w:val="24"/>
        </w:rPr>
        <w:br w:type="textWrapping"/>
      </w:r>
      <w:r>
        <w:rPr>
          <w:rFonts w:hint="eastAsia" w:eastAsia="宋体" w:cs="Times New Roman"/>
          <w:sz w:val="24"/>
        </w:rPr>
        <w:tab/>
      </w:r>
      <w:r>
        <w:rPr>
          <w:rFonts w:eastAsia="宋体" w:cs="Times New Roman"/>
          <w:sz w:val="24"/>
        </w:rPr>
        <w:t>1、用户开启麦克风</w:t>
      </w:r>
      <w:r>
        <w:rPr>
          <w:rFonts w:hint="eastAsia" w:eastAsia="宋体" w:cs="Times New Roman"/>
          <w:sz w:val="24"/>
        </w:rPr>
        <w:t>后，</w:t>
      </w:r>
      <w:r>
        <w:rPr>
          <w:rFonts w:eastAsia="宋体" w:cs="Times New Roman"/>
          <w:sz w:val="24"/>
        </w:rPr>
        <w:t>AudioRecorder以16kHz/PCM16/单声道采集。</w:t>
      </w:r>
      <w:r>
        <w:rPr>
          <w:rFonts w:eastAsia="宋体" w:cs="Times New Roman"/>
          <w:sz w:val="24"/>
        </w:rPr>
        <w:br w:type="textWrapping"/>
      </w:r>
      <w:r>
        <w:rPr>
          <w:rFonts w:hint="eastAsia" w:eastAsia="宋体" w:cs="Times New Roman"/>
          <w:sz w:val="24"/>
        </w:rPr>
        <w:tab/>
      </w:r>
      <w:r>
        <w:rPr>
          <w:rFonts w:eastAsia="宋体" w:cs="Times New Roman"/>
          <w:sz w:val="24"/>
        </w:rPr>
        <w:t>2、sendAudio推送音频帧至/ws/audio_stream。</w:t>
      </w:r>
    </w:p>
    <w:p w14:paraId="0B8A0CE9">
      <w:pPr>
        <w:spacing w:line="300" w:lineRule="auto"/>
        <w:ind w:left="210" w:firstLine="210"/>
        <w:rPr>
          <w:rFonts w:eastAsia="宋体" w:cs="Times New Roman"/>
          <w:sz w:val="24"/>
        </w:rPr>
      </w:pPr>
      <w:r>
        <w:rPr>
          <w:rFonts w:hint="eastAsia" w:eastAsia="宋体" w:cs="Times New Roman"/>
          <w:sz w:val="24"/>
          <w:lang w:eastAsia="zh-CN"/>
        </w:rPr>
        <w:t>3.</w:t>
      </w:r>
      <w:r>
        <w:rPr>
          <w:rFonts w:eastAsia="宋体" w:cs="Times New Roman"/>
          <w:sz w:val="24"/>
        </w:rPr>
        <w:t>onSubtitleUpdate实时更新字幕</w:t>
      </w:r>
      <w:r>
        <w:rPr>
          <w:rFonts w:hint="eastAsia" w:eastAsia="宋体" w:cs="Times New Roman"/>
          <w:sz w:val="24"/>
        </w:rPr>
        <w:t>，</w:t>
      </w:r>
      <w:r>
        <w:rPr>
          <w:rFonts w:eastAsia="宋体" w:cs="Times New Roman"/>
          <w:sz w:val="24"/>
        </w:rPr>
        <w:t>onAgentProgress输出处理阶段</w:t>
      </w:r>
      <w:r>
        <w:rPr>
          <w:rFonts w:hint="eastAsia" w:eastAsia="宋体" w:cs="Times New Roman"/>
          <w:sz w:val="24"/>
        </w:rPr>
        <w:t>，</w:t>
      </w:r>
      <w:r>
        <w:rPr>
          <w:rFonts w:eastAsia="宋体" w:cs="Times New Roman"/>
          <w:sz w:val="24"/>
        </w:rPr>
        <w:t>onAgentResult返回最终结果。</w:t>
      </w:r>
      <w:r>
        <w:rPr>
          <w:rFonts w:eastAsia="宋体" w:cs="Times New Roman"/>
          <w:sz w:val="24"/>
        </w:rPr>
        <w:br w:type="textWrapping"/>
      </w:r>
      <w:r>
        <w:rPr>
          <w:rFonts w:hint="eastAsia" w:eastAsia="宋体" w:cs="Times New Roman"/>
          <w:sz w:val="24"/>
        </w:rPr>
        <w:tab/>
      </w:r>
      <w:r>
        <w:rPr>
          <w:rFonts w:eastAsia="宋体" w:cs="Times New Roman"/>
          <w:sz w:val="24"/>
        </w:rPr>
        <w:t>4、停止录音时sendFinish()发送结束标志，确保后端完成识别与响应。</w:t>
      </w:r>
    </w:p>
    <w:bookmarkEnd w:id="39"/>
    <w:p w14:paraId="6410432E">
      <w:pPr>
        <w:keepNext/>
        <w:keepLines/>
        <w:spacing w:before="240" w:after="240" w:line="300" w:lineRule="auto"/>
        <w:outlineLvl w:val="2"/>
        <w:rPr>
          <w:rFonts w:eastAsia="宋体" w:cs="Times New Roman"/>
          <w:b/>
          <w:bCs/>
          <w:sz w:val="24"/>
          <w:szCs w:val="32"/>
        </w:rPr>
      </w:pPr>
      <w:bookmarkStart w:id="40" w:name="_Toc23022"/>
      <w:bookmarkStart w:id="41" w:name="Xa2c76e13252f29781229e39b8e11b758c4d4a89"/>
      <w:r>
        <w:rPr>
          <w:rFonts w:hint="eastAsia" w:eastAsia="宋体" w:cs="Times New Roman"/>
          <w:b/>
          <w:bCs/>
          <w:sz w:val="24"/>
          <w:szCs w:val="32"/>
        </w:rPr>
        <w:t>2.2.5</w:t>
      </w:r>
      <w:r>
        <w:rPr>
          <w:rFonts w:eastAsia="宋体" w:cs="Times New Roman"/>
          <w:b/>
          <w:bCs/>
          <w:sz w:val="24"/>
          <w:szCs w:val="32"/>
        </w:rPr>
        <w:t>多模态关联机制</w:t>
      </w:r>
      <w:bookmarkEnd w:id="40"/>
    </w:p>
    <w:p w14:paraId="5130602F">
      <w:pPr>
        <w:spacing w:line="300" w:lineRule="auto"/>
        <w:ind w:firstLine="480" w:firstLineChars="200"/>
        <w:rPr>
          <w:rFonts w:eastAsia="宋体" w:cs="Times New Roman"/>
          <w:sz w:val="24"/>
        </w:rPr>
      </w:pPr>
      <w:r>
        <w:rPr>
          <w:rFonts w:eastAsia="宋体" w:cs="Times New Roman"/>
          <w:sz w:val="24"/>
        </w:rPr>
        <w:t>拍照追问场景下，系统会生成sectionId并同步注入图像/音频WebSocket URL，通过统一会话标识保证语音与图像上下文一致。</w:t>
      </w:r>
    </w:p>
    <w:bookmarkEnd w:id="41"/>
    <w:p w14:paraId="7B6672A6">
      <w:pPr>
        <w:keepNext/>
        <w:keepLines/>
        <w:spacing w:before="240" w:after="240" w:line="300" w:lineRule="auto"/>
        <w:outlineLvl w:val="2"/>
        <w:rPr>
          <w:rFonts w:eastAsia="宋体" w:cs="Times New Roman"/>
          <w:b/>
          <w:bCs/>
          <w:sz w:val="24"/>
          <w:szCs w:val="32"/>
        </w:rPr>
      </w:pPr>
      <w:bookmarkStart w:id="42" w:name="_Toc30300"/>
      <w:bookmarkStart w:id="43" w:name="Xe2fe3d2af58703f9cf64d515b165983285379e3"/>
      <w:r>
        <w:rPr>
          <w:rFonts w:hint="eastAsia" w:eastAsia="宋体" w:cs="Times New Roman"/>
          <w:b/>
          <w:bCs/>
          <w:sz w:val="24"/>
          <w:szCs w:val="32"/>
        </w:rPr>
        <w:t>2.2.6</w:t>
      </w:r>
      <w:r>
        <w:rPr>
          <w:rFonts w:eastAsia="宋体" w:cs="Times New Roman"/>
          <w:b/>
          <w:bCs/>
          <w:sz w:val="24"/>
          <w:szCs w:val="32"/>
        </w:rPr>
        <w:t>线程与性能模型</w:t>
      </w:r>
      <w:bookmarkEnd w:id="42"/>
    </w:p>
    <w:p w14:paraId="483B3A21">
      <w:pPr>
        <w:spacing w:line="300" w:lineRule="auto"/>
        <w:ind w:firstLine="480" w:firstLineChars="200"/>
        <w:rPr>
          <w:rFonts w:eastAsia="宋体" w:cs="Times New Roman"/>
          <w:sz w:val="24"/>
        </w:rPr>
      </w:pPr>
      <w:commentRangeStart w:id="45"/>
      <w:r>
        <w:rPr>
          <w:rFonts w:eastAsia="宋体" w:cs="Times New Roman"/>
          <w:sz w:val="24"/>
        </w:rPr>
        <w:t>UI主线程负责字幕/卡片/状态栏更新；</w:t>
      </w:r>
    </w:p>
    <w:p w14:paraId="48708C75">
      <w:pPr>
        <w:spacing w:line="300" w:lineRule="auto"/>
        <w:ind w:firstLine="480" w:firstLineChars="200"/>
        <w:rPr>
          <w:rFonts w:eastAsia="宋体" w:cs="Times New Roman"/>
          <w:sz w:val="24"/>
        </w:rPr>
      </w:pPr>
      <w:r>
        <w:rPr>
          <w:rFonts w:eastAsia="宋体" w:cs="Times New Roman"/>
          <w:sz w:val="24"/>
        </w:rPr>
        <w:t>ProcessorManager线程池负责图像上传任务；</w:t>
      </w:r>
    </w:p>
    <w:p w14:paraId="46C6ADCB">
      <w:pPr>
        <w:spacing w:line="300" w:lineRule="auto"/>
        <w:ind w:firstLine="480" w:firstLineChars="200"/>
        <w:rPr>
          <w:rFonts w:eastAsia="宋体" w:cs="Times New Roman"/>
          <w:sz w:val="24"/>
        </w:rPr>
      </w:pPr>
      <w:r>
        <w:rPr>
          <w:rFonts w:eastAsia="宋体" w:cs="Times New Roman"/>
          <w:sz w:val="24"/>
        </w:rPr>
        <w:t>AudioRecorder使用独立线程持续读取麦克风并推送；</w:t>
      </w:r>
    </w:p>
    <w:p w14:paraId="3561414E">
      <w:pPr>
        <w:spacing w:line="300" w:lineRule="auto"/>
        <w:ind w:firstLine="480" w:firstLineChars="200"/>
        <w:rPr>
          <w:rFonts w:eastAsia="宋体" w:cs="Times New Roman"/>
        </w:rPr>
      </w:pPr>
      <w:r>
        <w:rPr>
          <w:rFonts w:eastAsia="宋体" w:cs="Times New Roman"/>
          <w:sz w:val="24"/>
        </w:rPr>
        <w:t>处理完成后及时recycle Bitmap，降低内存压力与卡顿风险。</w:t>
      </w:r>
      <w:commentRangeEnd w:id="45"/>
      <w:r>
        <w:rPr>
          <w:rFonts w:eastAsia="宋体" w:cs="Times New Roman"/>
        </w:rPr>
        <w:commentReference w:id="45"/>
      </w:r>
      <w:bookmarkEnd w:id="43"/>
    </w:p>
    <w:p w14:paraId="2743123D">
      <w:pPr>
        <w:pStyle w:val="3"/>
        <w:ind w:firstLine="0" w:firstLineChars="0"/>
        <w:rPr>
          <w:rFonts w:eastAsia="宋体" w:cs="Times New Roman"/>
        </w:rPr>
      </w:pPr>
    </w:p>
    <w:p w14:paraId="3695B861">
      <w:pPr>
        <w:pStyle w:val="3"/>
        <w:ind w:firstLine="0" w:firstLineChars="0"/>
        <w:rPr>
          <w:ins w:id="457" w:author="胡航宾" w:date="2026-02-02T03:58:00Z"/>
          <w:rFonts w:eastAsia="宋体" w:cs="Times New Roman"/>
        </w:rPr>
      </w:pPr>
      <w:ins w:id="458" w:author="胡航宾" w:date="2026-02-02T03:58:00Z">
        <w:r>
          <w:rPr>
            <w:rFonts w:eastAsia="宋体" w:cs="Times New Roman"/>
          </w:rPr>
          <w:t>系统采用多线程协作架构，通过分层线程管理确保用户交互流畅性与后台任务高效执行：</w:t>
        </w:r>
      </w:ins>
    </w:p>
    <w:p w14:paraId="27E2980E">
      <w:pPr>
        <w:pStyle w:val="3"/>
        <w:ind w:firstLine="0" w:firstLineChars="0"/>
        <w:rPr>
          <w:ins w:id="459" w:author="胡航宾" w:date="2026-02-02T03:58:00Z"/>
          <w:rFonts w:eastAsia="宋体" w:cs="Times New Roman"/>
        </w:rPr>
      </w:pPr>
      <w:ins w:id="460" w:author="胡航宾" w:date="2026-02-02T03:58:00Z">
        <w:r>
          <w:rPr>
            <w:rFonts w:eastAsia="宋体" w:cs="Times New Roman"/>
          </w:rPr>
          <w:t>线程架构设计</w:t>
        </w:r>
      </w:ins>
    </w:p>
    <w:p w14:paraId="57649DFD">
      <w:pPr>
        <w:pStyle w:val="3"/>
        <w:ind w:firstLine="480"/>
        <w:rPr>
          <w:ins w:id="461" w:author="胡航宾" w:date="2026-02-02T03:58:00Z"/>
          <w:rFonts w:eastAsia="宋体" w:cs="Times New Roman"/>
        </w:rPr>
      </w:pPr>
      <w:ins w:id="462" w:author="胡航宾" w:date="2026-02-02T03:58:00Z">
        <w:r>
          <w:rPr>
            <w:rFonts w:eastAsia="宋体" w:cs="Times New Roman"/>
          </w:rPr>
          <w:t>1. UI主线程（用户交互与视觉反馈）</w:t>
        </w:r>
      </w:ins>
    </w:p>
    <w:p w14:paraId="406D79CE">
      <w:pPr>
        <w:pStyle w:val="3"/>
        <w:ind w:firstLine="480"/>
        <w:rPr>
          <w:ins w:id="463" w:author="胡航宾" w:date="2026-02-02T03:58:00Z"/>
          <w:rFonts w:eastAsia="宋体" w:cs="Times New Roman"/>
        </w:rPr>
      </w:pPr>
      <w:ins w:id="464" w:author="胡航宾" w:date="2026-02-02T03:58:00Z">
        <w:r>
          <w:rPr>
            <w:rFonts w:eastAsia="宋体" w:cs="Times New Roman"/>
          </w:rPr>
          <w:t xml:space="preserve">    职责：字幕更新、信息卡片渲染、状态栏指示</w:t>
        </w:r>
      </w:ins>
    </w:p>
    <w:p w14:paraId="74A148AB">
      <w:pPr>
        <w:pStyle w:val="3"/>
        <w:ind w:firstLine="480"/>
        <w:rPr>
          <w:ins w:id="465" w:author="胡航宾" w:date="2026-02-02T03:58:00Z"/>
          <w:rFonts w:eastAsia="宋体" w:cs="Times New Roman"/>
        </w:rPr>
      </w:pPr>
      <w:ins w:id="466" w:author="胡航宾" w:date="2026-02-02T03:58:00Z">
        <w:r>
          <w:rPr>
            <w:rFonts w:eastAsia="宋体" w:cs="Times New Roman"/>
          </w:rPr>
          <w:t xml:space="preserve">    需求：保持高响应速度（目标 60fps），任何阻塞都会导致画面卡顿</w:t>
        </w:r>
      </w:ins>
    </w:p>
    <w:p w14:paraId="3B90531F">
      <w:pPr>
        <w:pStyle w:val="3"/>
        <w:ind w:firstLine="0" w:firstLineChars="0"/>
        <w:rPr>
          <w:ins w:id="467" w:author="胡航宾" w:date="2026-02-02T03:58:00Z"/>
          <w:rFonts w:eastAsia="宋体" w:cs="Times New Roman"/>
        </w:rPr>
      </w:pPr>
      <w:ins w:id="468" w:author="胡航宾" w:date="2026-02-02T03:58:00Z">
        <w:r>
          <w:rPr>
            <w:rFonts w:eastAsia="宋体" w:cs="Times New Roman"/>
          </w:rPr>
          <w:t xml:space="preserve">   </w:t>
        </w:r>
      </w:ins>
      <w:ins w:id="469" w:author="胡航宾" w:date="2026-02-02T03:59:00Z">
        <w:r>
          <w:rPr>
            <w:rFonts w:hint="eastAsia" w:eastAsia="宋体" w:cs="Times New Roman"/>
          </w:rPr>
          <w:t xml:space="preserve">    </w:t>
        </w:r>
      </w:ins>
      <w:ins w:id="470" w:author="胡航宾" w:date="2026-02-02T03:58:00Z">
        <w:r>
          <w:rPr>
            <w:rFonts w:eastAsia="宋体" w:cs="Times New Roman"/>
          </w:rPr>
          <w:t xml:space="preserve"> 原则：不承担密集计算，快速处理后端回调并更新显示内容</w:t>
        </w:r>
      </w:ins>
    </w:p>
    <w:p w14:paraId="66C51952">
      <w:pPr>
        <w:pStyle w:val="3"/>
        <w:ind w:firstLine="480"/>
        <w:rPr>
          <w:ins w:id="471" w:author="胡航宾" w:date="2026-02-02T03:58:00Z"/>
          <w:rFonts w:eastAsia="宋体" w:cs="Times New Roman"/>
        </w:rPr>
      </w:pPr>
      <w:ins w:id="472" w:author="胡航宾" w:date="2026-02-02T03:58:00Z">
        <w:r>
          <w:rPr>
            <w:rFonts w:eastAsia="宋体" w:cs="Times New Roman"/>
          </w:rPr>
          <w:t>2. 后台处理线程池（图像处理与编码）</w:t>
        </w:r>
      </w:ins>
    </w:p>
    <w:p w14:paraId="1BA09CEB">
      <w:pPr>
        <w:pStyle w:val="3"/>
        <w:ind w:firstLine="480"/>
        <w:rPr>
          <w:ins w:id="473" w:author="胡航宾" w:date="2026-02-02T03:58:00Z"/>
          <w:rFonts w:eastAsia="宋体" w:cs="Times New Roman"/>
        </w:rPr>
      </w:pPr>
      <w:ins w:id="474" w:author="胡航宾" w:date="2026-02-02T03:58:00Z">
        <w:r>
          <w:rPr>
            <w:rFonts w:eastAsia="宋体" w:cs="Times New Roman"/>
          </w:rPr>
          <w:t xml:space="preserve">    职责：图像采集、智能裁剪、压缩编码、流式分片</w:t>
        </w:r>
      </w:ins>
    </w:p>
    <w:p w14:paraId="7AFC0244">
      <w:pPr>
        <w:pStyle w:val="3"/>
        <w:ind w:firstLine="480"/>
        <w:rPr>
          <w:ins w:id="475" w:author="胡航宾" w:date="2026-02-02T03:58:00Z"/>
          <w:rFonts w:eastAsia="宋体" w:cs="Times New Roman"/>
        </w:rPr>
      </w:pPr>
      <w:ins w:id="476" w:author="胡航宾" w:date="2026-02-02T03:58:00Z">
        <w:r>
          <w:rPr>
            <w:rFonts w:eastAsia="宋体" w:cs="Times New Roman"/>
          </w:rPr>
          <w:t xml:space="preserve">    特点：可并行执行多个任务，避免阻塞主线程</w:t>
        </w:r>
      </w:ins>
    </w:p>
    <w:p w14:paraId="25872C36">
      <w:pPr>
        <w:pStyle w:val="3"/>
        <w:ind w:firstLine="0" w:firstLineChars="0"/>
        <w:rPr>
          <w:ins w:id="477" w:author="胡航宾" w:date="2026-02-02T03:58:00Z"/>
          <w:rFonts w:eastAsia="宋体" w:cs="Times New Roman"/>
        </w:rPr>
      </w:pPr>
      <w:ins w:id="478" w:author="胡航宾" w:date="2026-02-02T03:58:00Z">
        <w:r>
          <w:rPr>
            <w:rFonts w:eastAsia="宋体" w:cs="Times New Roman"/>
          </w:rPr>
          <w:t xml:space="preserve">   </w:t>
        </w:r>
      </w:ins>
      <w:ins w:id="479" w:author="胡航宾" w:date="2026-02-02T03:59:00Z">
        <w:r>
          <w:rPr>
            <w:rFonts w:hint="eastAsia" w:eastAsia="宋体" w:cs="Times New Roman"/>
          </w:rPr>
          <w:tab/>
        </w:r>
      </w:ins>
      <w:ins w:id="480" w:author="胡航宾" w:date="2026-02-02T03:59:00Z">
        <w:r>
          <w:rPr>
            <w:rFonts w:hint="eastAsia" w:eastAsia="宋体" w:cs="Times New Roman"/>
          </w:rPr>
          <w:tab/>
        </w:r>
      </w:ins>
      <w:ins w:id="481" w:author="胡航宾" w:date="2026-02-02T03:59:00Z">
        <w:r>
          <w:rPr>
            <w:rFonts w:hint="eastAsia" w:eastAsia="宋体" w:cs="Times New Roman"/>
          </w:rPr>
          <w:tab/>
        </w:r>
      </w:ins>
      <w:ins w:id="482" w:author="胡航宾" w:date="2026-02-02T03:58:00Z">
        <w:r>
          <w:rPr>
            <w:rFonts w:eastAsia="宋体" w:cs="Times New Roman"/>
          </w:rPr>
          <w:t xml:space="preserve"> 优化：根据硬件配置动态调整并发数，避免内存溢出</w:t>
        </w:r>
      </w:ins>
    </w:p>
    <w:p w14:paraId="08F341C1">
      <w:pPr>
        <w:pStyle w:val="3"/>
        <w:ind w:firstLine="480"/>
        <w:rPr>
          <w:ins w:id="483" w:author="胡航宾" w:date="2026-02-02T03:58:00Z"/>
          <w:rFonts w:eastAsia="宋体" w:cs="Times New Roman"/>
        </w:rPr>
      </w:pPr>
      <w:ins w:id="484" w:author="胡航宾" w:date="2026-02-02T03:58:00Z">
        <w:r>
          <w:rPr>
            <w:rFonts w:eastAsia="宋体" w:cs="Times New Roman"/>
          </w:rPr>
          <w:t>3. 音频采集线程（麦克风数据流）</w:t>
        </w:r>
      </w:ins>
    </w:p>
    <w:p w14:paraId="51348513">
      <w:pPr>
        <w:pStyle w:val="3"/>
        <w:ind w:firstLine="480"/>
        <w:rPr>
          <w:ins w:id="485" w:author="胡航宾" w:date="2026-02-02T03:58:00Z"/>
          <w:rFonts w:eastAsia="宋体" w:cs="Times New Roman"/>
        </w:rPr>
      </w:pPr>
      <w:ins w:id="486" w:author="胡航宾" w:date="2026-02-02T03:58:00Z">
        <w:r>
          <w:rPr>
            <w:rFonts w:eastAsia="宋体" w:cs="Times New Roman"/>
          </w:rPr>
          <w:t xml:space="preserve">    职责：持续读取麦克风音频，按帧实时推送至后端</w:t>
        </w:r>
      </w:ins>
    </w:p>
    <w:p w14:paraId="412A9D6F">
      <w:pPr>
        <w:pStyle w:val="3"/>
        <w:ind w:firstLine="480"/>
        <w:rPr>
          <w:ins w:id="487" w:author="胡航宾" w:date="2026-02-02T03:58:00Z"/>
          <w:rFonts w:eastAsia="宋体" w:cs="Times New Roman"/>
        </w:rPr>
      </w:pPr>
      <w:ins w:id="488" w:author="胡航宾" w:date="2026-02-02T03:58:00Z">
        <w:r>
          <w:rPr>
            <w:rFonts w:eastAsia="宋体" w:cs="Times New Roman"/>
          </w:rPr>
          <w:t xml:space="preserve">    特点：独立运行不受其他任务影响，保证音频采集连续性</w:t>
        </w:r>
      </w:ins>
    </w:p>
    <w:p w14:paraId="33DB9198">
      <w:pPr>
        <w:pStyle w:val="3"/>
        <w:ind w:firstLine="480"/>
        <w:rPr>
          <w:ins w:id="489" w:author="胡航宾" w:date="2026-02-02T03:58:00Z"/>
          <w:rFonts w:eastAsia="宋体" w:cs="Times New Roman"/>
        </w:rPr>
      </w:pPr>
      <w:ins w:id="490" w:author="胡航宾" w:date="2026-02-02T03:58:00Z">
        <w:r>
          <w:rPr>
            <w:rFonts w:eastAsia="宋体" w:cs="Times New Roman"/>
          </w:rPr>
          <w:t xml:space="preserve">    需求：响应灵敏（&lt;10ms延迟），确保字幕与语音实时同步</w:t>
        </w:r>
      </w:ins>
    </w:p>
    <w:p w14:paraId="6F189C7B">
      <w:pPr>
        <w:pStyle w:val="3"/>
        <w:ind w:firstLine="480"/>
        <w:rPr>
          <w:ins w:id="491" w:author="胡航宾" w:date="2026-02-02T03:58:00Z"/>
          <w:rFonts w:eastAsia="宋体" w:cs="Times New Roman"/>
        </w:rPr>
      </w:pPr>
    </w:p>
    <w:p w14:paraId="50CB4E45">
      <w:pPr>
        <w:pStyle w:val="3"/>
        <w:ind w:firstLine="480"/>
        <w:rPr>
          <w:ins w:id="492" w:author="胡航宾" w:date="2026-02-02T03:58:00Z"/>
          <w:rFonts w:eastAsia="宋体" w:cs="Times New Roman"/>
        </w:rPr>
      </w:pPr>
      <w:ins w:id="493" w:author="胡航宾" w:date="2026-02-02T03:58:00Z">
        <w:r>
          <w:rPr>
            <w:rFonts w:eastAsia="宋体" w:cs="Times New Roman"/>
          </w:rPr>
          <w:t>4. 网络通信线程（WebSocket异步I/O）</w:t>
        </w:r>
      </w:ins>
    </w:p>
    <w:p w14:paraId="5BE87C54">
      <w:pPr>
        <w:pStyle w:val="3"/>
        <w:ind w:firstLine="480"/>
        <w:rPr>
          <w:ins w:id="494" w:author="胡航宾" w:date="2026-02-02T03:58:00Z"/>
          <w:rFonts w:eastAsia="宋体" w:cs="Times New Roman"/>
        </w:rPr>
      </w:pPr>
      <w:ins w:id="495" w:author="胡航宾" w:date="2026-02-02T03:58:00Z">
        <w:r>
          <w:rPr>
            <w:rFonts w:eastAsia="宋体" w:cs="Times New Roman"/>
          </w:rPr>
          <w:t xml:space="preserve">    职责：异步发送图像/音频数据，接收后端识别结果与字幕流</w:t>
        </w:r>
      </w:ins>
    </w:p>
    <w:p w14:paraId="664AE810">
      <w:pPr>
        <w:pStyle w:val="3"/>
        <w:ind w:firstLine="480"/>
        <w:rPr>
          <w:ins w:id="496" w:author="胡航宾" w:date="2026-02-02T03:58:00Z"/>
          <w:rFonts w:eastAsia="宋体" w:cs="Times New Roman"/>
        </w:rPr>
      </w:pPr>
      <w:ins w:id="497" w:author="胡航宾" w:date="2026-02-02T03:58:00Z">
        <w:r>
          <w:rPr>
            <w:rFonts w:eastAsia="宋体" w:cs="Times New Roman"/>
          </w:rPr>
          <w:t xml:space="preserve">    特点：后端回调自动回到主线程执行UI更新，避免跨线程竞态</w:t>
        </w:r>
      </w:ins>
    </w:p>
    <w:p w14:paraId="36B54E5B">
      <w:pPr>
        <w:pStyle w:val="3"/>
        <w:ind w:firstLine="0" w:firstLineChars="0"/>
        <w:rPr>
          <w:ins w:id="498" w:author="胡航宾" w:date="2026-02-02T03:58:00Z"/>
          <w:rFonts w:eastAsia="宋体" w:cs="Times New Roman"/>
        </w:rPr>
      </w:pPr>
      <w:ins w:id="499" w:author="胡航宾" w:date="2026-02-02T03:58:00Z">
        <w:r>
          <w:rPr>
            <w:rFonts w:eastAsia="宋体" w:cs="Times New Roman"/>
          </w:rPr>
          <w:t xml:space="preserve">    优化：连接心跳保活、断线重连机制</w:t>
        </w:r>
      </w:ins>
    </w:p>
    <w:p w14:paraId="74DB0C88">
      <w:pPr>
        <w:pStyle w:val="3"/>
        <w:ind w:firstLine="480"/>
        <w:rPr>
          <w:ins w:id="500" w:author="胡航宾" w:date="2026-02-02T03:58:00Z"/>
          <w:rFonts w:eastAsia="宋体" w:cs="Times New Roman"/>
        </w:rPr>
      </w:pPr>
      <w:ins w:id="501" w:author="胡航宾" w:date="2026-02-02T03:58:00Z">
        <w:r>
          <w:rPr>
            <w:rFonts w:eastAsia="宋体" w:cs="Times New Roman"/>
          </w:rPr>
          <w:t>线程协作与数据流</w:t>
        </w:r>
      </w:ins>
    </w:p>
    <w:p w14:paraId="5786797D">
      <w:pPr>
        <w:pStyle w:val="3"/>
        <w:ind w:firstLine="0" w:firstLineChars="0"/>
        <w:rPr>
          <w:ins w:id="502" w:author="胡航宾" w:date="2026-02-02T04:20:00Z"/>
          <w:rFonts w:eastAsia="宋体" w:cs="Times New Roman"/>
        </w:rPr>
      </w:pPr>
      <w:ins w:id="503" w:author="胡航宾" w:date="2026-02-02T04:18:00Z">
        <w:r>
          <w:rPr>
            <w:rFonts w:eastAsia="宋体" w:cs="Times New Roman"/>
          </w:rPr>
          <w:drawing>
            <wp:inline distT="0" distB="0" distL="114300" distR="114300">
              <wp:extent cx="5621655" cy="6218555"/>
              <wp:effectExtent l="0" t="0" r="17145" b="4445"/>
              <wp:docPr id="18" name="图片 18" descr="线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线程"/>
                      <pic:cNvPicPr>
                        <a:picLocks noChangeAspect="1"/>
                      </pic:cNvPicPr>
                    </pic:nvPicPr>
                    <pic:blipFill>
                      <a:blip r:embed="rId36"/>
                      <a:srcRect l="3749" r="3038"/>
                      <a:stretch>
                        <a:fillRect/>
                      </a:stretch>
                    </pic:blipFill>
                    <pic:spPr>
                      <a:xfrm>
                        <a:off x="0" y="0"/>
                        <a:ext cx="5621655" cy="6218555"/>
                      </a:xfrm>
                      <a:prstGeom prst="rect">
                        <a:avLst/>
                      </a:prstGeom>
                    </pic:spPr>
                  </pic:pic>
                </a:graphicData>
              </a:graphic>
            </wp:inline>
          </w:drawing>
        </w:r>
      </w:ins>
    </w:p>
    <w:p w14:paraId="640D7952">
      <w:pPr>
        <w:pStyle w:val="14"/>
        <w:widowControl/>
        <w:jc w:val="center"/>
        <w:rPr>
          <w:ins w:id="505" w:author="胡航宾" w:date="2026-02-02T03:58:00Z"/>
          <w:rFonts w:ascii="Times New Roman" w:hAnsi="Times New Roman" w:eastAsia="宋体" w:cs="Times New Roman"/>
        </w:rPr>
      </w:pPr>
      <w:ins w:id="506" w:author="胡航宾" w:date="2026-02-02T04:20:00Z">
        <w:r>
          <w:rPr>
            <w:rFonts w:ascii="Times New Roman" w:hAnsi="Times New Roman" w:eastAsia="宋体" w:cs="Times New Roman"/>
          </w:rPr>
          <w:t xml:space="preserve">图 </w:t>
        </w:r>
      </w:ins>
      <w:ins w:id="507" w:author="胡航宾" w:date="2026-02-02T04:20:00Z">
        <w:r>
          <w:rPr>
            <w:rFonts w:hint="eastAsia" w:ascii="Times New Roman" w:hAnsi="Times New Roman" w:eastAsia="宋体" w:cs="Times New Roman"/>
          </w:rPr>
          <w:t>1</w:t>
        </w:r>
      </w:ins>
      <w:ins w:id="508" w:author="胡航宾" w:date="2026-02-02T04:22:00Z">
        <w:r>
          <w:rPr>
            <w:rFonts w:hint="eastAsia" w:ascii="Times New Roman" w:hAnsi="Times New Roman" w:eastAsia="宋体" w:cs="Times New Roman"/>
          </w:rPr>
          <w:t>5</w:t>
        </w:r>
      </w:ins>
      <w:ins w:id="509" w:author="胡航宾" w:date="2026-02-02T04:20:00Z">
        <w:r>
          <w:rPr>
            <w:rFonts w:hint="eastAsia" w:ascii="Times New Roman" w:hAnsi="Times New Roman" w:eastAsia="宋体" w:cs="Times New Roman"/>
          </w:rPr>
          <w:t xml:space="preserve"> </w:t>
        </w:r>
      </w:ins>
      <w:ins w:id="510" w:author="胡航宾" w:date="2026-02-02T04:22:00Z">
        <w:r>
          <w:rPr>
            <w:rFonts w:ascii="Times New Roman" w:hAnsi="Times New Roman" w:eastAsia="宋体" w:cs="Times New Roman"/>
          </w:rPr>
          <w:t>线程协作与数据流</w:t>
        </w:r>
      </w:ins>
      <w:ins w:id="511" w:author="胡航宾" w:date="2026-02-02T04:22:00Z">
        <w:r>
          <w:rPr>
            <w:rFonts w:hint="eastAsia" w:ascii="Times New Roman" w:hAnsi="Times New Roman" w:eastAsia="宋体" w:cs="Times New Roman"/>
          </w:rPr>
          <w:t>图</w:t>
        </w:r>
      </w:ins>
    </w:p>
    <w:p w14:paraId="648E4C5C">
      <w:pPr>
        <w:pStyle w:val="3"/>
        <w:ind w:firstLine="0" w:firstLineChars="0"/>
        <w:rPr>
          <w:ins w:id="512" w:author="胡航宾" w:date="2026-02-02T03:58:00Z"/>
          <w:rFonts w:eastAsia="宋体" w:cs="Times New Roman"/>
        </w:rPr>
      </w:pPr>
      <w:ins w:id="513" w:author="胡航宾" w:date="2026-02-02T03:58:00Z">
        <w:r>
          <w:rPr>
            <w:rFonts w:eastAsia="宋体" w:cs="Times New Roman"/>
          </w:rPr>
          <w:t>性能优化策略</w:t>
        </w:r>
      </w:ins>
    </w:p>
    <w:p w14:paraId="3B2324A5">
      <w:pPr>
        <w:pStyle w:val="3"/>
        <w:ind w:firstLine="480"/>
        <w:rPr>
          <w:ins w:id="514" w:author="胡航宾" w:date="2026-02-02T03:58:00Z"/>
          <w:rFonts w:eastAsia="宋体" w:cs="Times New Roman"/>
        </w:rPr>
      </w:pPr>
      <w:ins w:id="515" w:author="胡航宾" w:date="2026-02-02T03:58:00Z">
        <w:r>
          <w:rPr>
            <w:rFonts w:eastAsia="宋体" w:cs="Times New Roman"/>
          </w:rPr>
          <w:t>1. 图像处理优化</w:t>
        </w:r>
      </w:ins>
    </w:p>
    <w:p w14:paraId="4809FDA0">
      <w:pPr>
        <w:pStyle w:val="3"/>
        <w:ind w:firstLine="480"/>
        <w:rPr>
          <w:ins w:id="516" w:author="胡航宾" w:date="2026-02-02T03:58:00Z"/>
          <w:rFonts w:eastAsia="宋体" w:cs="Times New Roman"/>
        </w:rPr>
      </w:pPr>
      <w:ins w:id="517" w:author="胡航宾" w:date="2026-02-02T03:58:00Z">
        <w:r>
          <w:rPr>
            <w:rFonts w:eastAsia="宋体" w:cs="Times New Roman"/>
          </w:rPr>
          <w:t xml:space="preserve">    智能裁剪：根据指尖位置自动裁剪图像，减少无关内容，降低网络传输体积 60%</w:t>
        </w:r>
      </w:ins>
    </w:p>
    <w:p w14:paraId="67F0888F">
      <w:pPr>
        <w:pStyle w:val="3"/>
        <w:ind w:firstLine="480"/>
        <w:rPr>
          <w:ins w:id="518" w:author="胡航宾" w:date="2026-02-02T03:58:00Z"/>
          <w:rFonts w:eastAsia="宋体" w:cs="Times New Roman"/>
        </w:rPr>
      </w:pPr>
      <w:ins w:id="519" w:author="胡航宾" w:date="2026-02-02T03:58:00Z">
        <w:r>
          <w:rPr>
            <w:rFonts w:eastAsia="宋体" w:cs="Times New Roman"/>
          </w:rPr>
          <w:t xml:space="preserve">    分片上传：大图像分解为多个小块，支持断点续传与并发上传</w:t>
        </w:r>
      </w:ins>
    </w:p>
    <w:p w14:paraId="0857F790">
      <w:pPr>
        <w:pStyle w:val="3"/>
        <w:ind w:firstLine="0" w:firstLineChars="0"/>
        <w:rPr>
          <w:ins w:id="520" w:author="胡航宾" w:date="2026-02-02T03:58:00Z"/>
          <w:rFonts w:eastAsia="宋体" w:cs="Times New Roman"/>
        </w:rPr>
      </w:pPr>
      <w:ins w:id="521" w:author="胡航宾" w:date="2026-02-02T03:58:00Z">
        <w:r>
          <w:rPr>
            <w:rFonts w:eastAsia="宋体" w:cs="Times New Roman"/>
          </w:rPr>
          <w:t xml:space="preserve">    </w:t>
        </w:r>
      </w:ins>
      <w:ins w:id="522" w:author="胡航宾" w:date="2026-02-02T04:22:00Z">
        <w:r>
          <w:rPr>
            <w:rFonts w:hint="eastAsia" w:eastAsia="宋体" w:cs="Times New Roman"/>
          </w:rPr>
          <w:t xml:space="preserve">    </w:t>
        </w:r>
      </w:ins>
      <w:ins w:id="523" w:author="胡航宾" w:date="2026-02-02T03:58:00Z">
        <w:r>
          <w:rPr>
            <w:rFonts w:eastAsia="宋体" w:cs="Times New Roman"/>
          </w:rPr>
          <w:t>及时释放：图像处理完毕后立即释放内存，避免长期占用</w:t>
        </w:r>
      </w:ins>
    </w:p>
    <w:p w14:paraId="06025A7C">
      <w:pPr>
        <w:pStyle w:val="3"/>
        <w:ind w:firstLine="480"/>
        <w:rPr>
          <w:ins w:id="524" w:author="胡航宾" w:date="2026-02-02T03:58:00Z"/>
          <w:rFonts w:eastAsia="宋体" w:cs="Times New Roman"/>
        </w:rPr>
      </w:pPr>
      <w:ins w:id="525" w:author="胡航宾" w:date="2026-02-02T03:58:00Z">
        <w:r>
          <w:rPr>
            <w:rFonts w:eastAsia="宋体" w:cs="Times New Roman"/>
          </w:rPr>
          <w:t>2. 实时性保证</w:t>
        </w:r>
      </w:ins>
    </w:p>
    <w:p w14:paraId="4B07E7E1">
      <w:pPr>
        <w:pStyle w:val="3"/>
        <w:ind w:firstLine="480"/>
        <w:rPr>
          <w:ins w:id="526" w:author="胡航宾" w:date="2026-02-02T03:58:00Z"/>
          <w:rFonts w:eastAsia="宋体" w:cs="Times New Roman"/>
        </w:rPr>
      </w:pPr>
      <w:ins w:id="527" w:author="胡航宾" w:date="2026-02-02T03:58:00Z">
        <w:r>
          <w:rPr>
            <w:rFonts w:eastAsia="宋体" w:cs="Times New Roman"/>
          </w:rPr>
          <w:t xml:space="preserve">    音频与字幕同步：独立线程确保麦克风采集不间断，字幕实时更新</w:t>
        </w:r>
      </w:ins>
    </w:p>
    <w:p w14:paraId="4C47FF1E">
      <w:pPr>
        <w:pStyle w:val="3"/>
        <w:ind w:firstLine="480"/>
        <w:rPr>
          <w:ins w:id="528" w:author="胡航宾" w:date="2026-02-02T03:58:00Z"/>
          <w:rFonts w:eastAsia="宋体" w:cs="Times New Roman"/>
        </w:rPr>
      </w:pPr>
      <w:ins w:id="529" w:author="胡航宾" w:date="2026-02-02T03:58:00Z">
        <w:r>
          <w:rPr>
            <w:rFonts w:eastAsia="宋体" w:cs="Times New Roman"/>
          </w:rPr>
          <w:t xml:space="preserve">    帧率稳定：主线程优先处理UI更新任务，后台计算让步，保证 </w:t>
        </w:r>
      </w:ins>
      <w:ins w:id="530" w:author="胡航宾" w:date="2026-02-02T04:07:00Z">
        <w:r>
          <w:rPr>
            <w:rFonts w:hint="eastAsia" w:eastAsia="宋体" w:cs="Times New Roman"/>
          </w:rPr>
          <w:t>30</w:t>
        </w:r>
      </w:ins>
      <w:ins w:id="531" w:author="胡航宾" w:date="2026-02-02T03:58:00Z">
        <w:r>
          <w:rPr>
            <w:rFonts w:eastAsia="宋体" w:cs="Times New Roman"/>
          </w:rPr>
          <w:t>fps 流畅显示</w:t>
        </w:r>
      </w:ins>
    </w:p>
    <w:p w14:paraId="384AB73C">
      <w:pPr>
        <w:pStyle w:val="3"/>
        <w:ind w:firstLine="0" w:firstLineChars="0"/>
        <w:rPr>
          <w:ins w:id="532" w:author="胡航宾" w:date="2026-02-02T03:58:00Z"/>
          <w:rFonts w:eastAsia="宋体" w:cs="Times New Roman"/>
        </w:rPr>
      </w:pPr>
      <w:ins w:id="533" w:author="胡航宾" w:date="2026-02-02T03:58:00Z">
        <w:r>
          <w:rPr>
            <w:rFonts w:eastAsia="宋体" w:cs="Times New Roman"/>
          </w:rPr>
          <w:t xml:space="preserve">    </w:t>
        </w:r>
      </w:ins>
      <w:ins w:id="534" w:author="胡航宾" w:date="2026-02-02T04:22:00Z">
        <w:r>
          <w:rPr>
            <w:rFonts w:hint="eastAsia" w:eastAsia="宋体" w:cs="Times New Roman"/>
          </w:rPr>
          <w:tab/>
        </w:r>
      </w:ins>
      <w:ins w:id="535" w:author="胡航宾" w:date="2026-02-02T04:22:00Z">
        <w:r>
          <w:rPr>
            <w:rFonts w:hint="eastAsia" w:eastAsia="宋体" w:cs="Times New Roman"/>
          </w:rPr>
          <w:tab/>
        </w:r>
      </w:ins>
      <w:ins w:id="536" w:author="胡航宾" w:date="2026-02-02T04:22:00Z">
        <w:r>
          <w:rPr>
            <w:rFonts w:hint="eastAsia" w:eastAsia="宋体" w:cs="Times New Roman"/>
          </w:rPr>
          <w:t xml:space="preserve"> </w:t>
        </w:r>
      </w:ins>
      <w:ins w:id="537" w:author="胡航宾" w:date="2026-02-02T03:58:00Z">
        <w:r>
          <w:rPr>
            <w:rFonts w:eastAsia="宋体" w:cs="Times New Roman"/>
          </w:rPr>
          <w:t>网络传输优化：使用 WebSocket 长连接复用，减少连接建立开销</w:t>
        </w:r>
      </w:ins>
    </w:p>
    <w:p w14:paraId="468F6463">
      <w:pPr>
        <w:pStyle w:val="3"/>
        <w:ind w:firstLine="480"/>
        <w:rPr>
          <w:ins w:id="538" w:author="胡航宾" w:date="2026-02-02T03:58:00Z"/>
          <w:rFonts w:eastAsia="宋体" w:cs="Times New Roman"/>
        </w:rPr>
      </w:pPr>
      <w:ins w:id="539" w:author="胡航宾" w:date="2026-02-02T03:58:00Z">
        <w:r>
          <w:rPr>
            <w:rFonts w:eastAsia="宋体" w:cs="Times New Roman"/>
          </w:rPr>
          <w:t>3. 内存管理</w:t>
        </w:r>
      </w:ins>
    </w:p>
    <w:p w14:paraId="09134E73">
      <w:pPr>
        <w:pStyle w:val="3"/>
        <w:ind w:firstLine="480"/>
        <w:rPr>
          <w:ins w:id="540" w:author="胡航宾" w:date="2026-02-02T03:58:00Z"/>
          <w:rFonts w:eastAsia="宋体" w:cs="Times New Roman"/>
        </w:rPr>
      </w:pPr>
      <w:ins w:id="541" w:author="胡航宾" w:date="2026-02-02T03:58:00Z">
        <w:r>
          <w:rPr>
            <w:rFonts w:eastAsia="宋体" w:cs="Times New Roman"/>
          </w:rPr>
          <w:t xml:space="preserve">    双缓冲机制：避免频繁申请释放造成的 GC 卡顿</w:t>
        </w:r>
      </w:ins>
    </w:p>
    <w:p w14:paraId="3C36B306">
      <w:pPr>
        <w:pStyle w:val="3"/>
        <w:ind w:firstLine="480"/>
        <w:rPr>
          <w:ins w:id="542" w:author="胡航宾" w:date="2026-02-02T03:58:00Z"/>
          <w:rFonts w:eastAsia="宋体" w:cs="Times New Roman"/>
        </w:rPr>
      </w:pPr>
      <w:ins w:id="543" w:author="胡航宾" w:date="2026-02-02T03:58:00Z">
        <w:r>
          <w:rPr>
            <w:rFonts w:eastAsia="宋体" w:cs="Times New Roman"/>
          </w:rPr>
          <w:t xml:space="preserve">    峰值控制：后台处理任务排队执行，防止同时处理多个大图像导致内存溢出</w:t>
        </w:r>
      </w:ins>
    </w:p>
    <w:p w14:paraId="07866C0B">
      <w:pPr>
        <w:pStyle w:val="3"/>
        <w:ind w:firstLine="480"/>
        <w:rPr>
          <w:rFonts w:eastAsia="宋体" w:cs="Times New Roman"/>
        </w:rPr>
      </w:pPr>
      <w:ins w:id="544" w:author="胡航宾" w:date="2026-02-02T03:58:00Z">
        <w:r>
          <w:rPr>
            <w:rFonts w:eastAsia="宋体" w:cs="Times New Roman"/>
          </w:rPr>
          <w:t xml:space="preserve">    生命周期管理：从采集→处理→传输→展示→释放的完整追踪，无内存泄漏</w:t>
        </w:r>
      </w:ins>
    </w:p>
    <w:p w14:paraId="798567E9">
      <w:pPr>
        <w:pStyle w:val="3"/>
        <w:ind w:firstLine="0" w:firstLineChars="0"/>
        <w:rPr>
          <w:rFonts w:eastAsia="宋体" w:cs="Times New Roman"/>
        </w:rPr>
      </w:pPr>
    </w:p>
    <w:p w14:paraId="58A0508A">
      <w:pPr>
        <w:pStyle w:val="4"/>
        <w:numPr>
          <w:ilvl w:val="1"/>
          <w:numId w:val="0"/>
        </w:numPr>
        <w:rPr>
          <w:rFonts w:eastAsia="宋体" w:cs="Times New Roman"/>
        </w:rPr>
      </w:pPr>
      <w:bookmarkStart w:id="44" w:name="_Toc16208"/>
      <w:r>
        <w:rPr>
          <w:rFonts w:eastAsia="宋体" w:cs="Times New Roman"/>
          <w:bCs w:val="0"/>
          <w:color w:val="000000"/>
        </w:rPr>
        <w:t>2.</w:t>
      </w:r>
      <w:r>
        <w:rPr>
          <w:rFonts w:hint="eastAsia" w:eastAsia="宋体" w:cs="Times New Roman"/>
          <w:bCs w:val="0"/>
          <w:color w:val="000000"/>
        </w:rPr>
        <w:t>3</w:t>
      </w:r>
      <w:commentRangeStart w:id="46"/>
      <w:r>
        <w:rPr>
          <w:rFonts w:hint="eastAsia" w:eastAsia="宋体" w:cs="Times New Roman"/>
        </w:rPr>
        <w:t>功能详述</w:t>
      </w:r>
      <w:commentRangeEnd w:id="46"/>
      <w:r>
        <w:rPr>
          <w:rStyle w:val="66"/>
          <w:rFonts w:ascii="Times New Roman" w:hAnsi="Times New Roman" w:eastAsia="宋体" w:cs="Times New Roman"/>
          <w:b w:val="0"/>
          <w:bCs w:val="0"/>
        </w:rPr>
        <w:commentReference w:id="46"/>
      </w:r>
      <w:bookmarkEnd w:id="44"/>
    </w:p>
    <w:p w14:paraId="04A6AE7F">
      <w:pPr>
        <w:pStyle w:val="5"/>
        <w:numPr>
          <w:ilvl w:val="2"/>
          <w:numId w:val="0"/>
        </w:numPr>
        <w:rPr>
          <w:rFonts w:eastAsia="宋体" w:cs="Times New Roman"/>
        </w:rPr>
      </w:pPr>
      <w:bookmarkStart w:id="45" w:name="_Toc29867"/>
      <w:r>
        <w:rPr>
          <w:rFonts w:hint="eastAsia" w:eastAsia="宋体" w:cs="Times New Roman"/>
          <w:bCs w:val="0"/>
          <w:color w:val="000000"/>
        </w:rPr>
        <w:t>2.3.1</w:t>
      </w:r>
      <w:r>
        <w:rPr>
          <w:rFonts w:hint="eastAsia" w:eastAsia="宋体" w:cs="Times New Roman"/>
        </w:rPr>
        <w:t>核心功能框架</w:t>
      </w:r>
      <w:bookmarkEnd w:id="45"/>
    </w:p>
    <w:p w14:paraId="7281A63E">
      <w:pPr>
        <w:pStyle w:val="3"/>
        <w:ind w:firstLine="480"/>
        <w:rPr>
          <w:rFonts w:eastAsia="宋体" w:cs="Times New Roman"/>
        </w:rPr>
      </w:pPr>
      <w:r>
        <w:rPr>
          <w:rFonts w:hint="eastAsia" w:eastAsia="宋体" w:cs="Times New Roman"/>
        </w:rPr>
        <w:t>本系统以前述四层架构为逻辑核心，构建起一套从多模态输入到智能输出的完整功能流水线。</w:t>
      </w:r>
    </w:p>
    <w:p w14:paraId="3FB002E6">
      <w:pPr>
        <w:pStyle w:val="3"/>
        <w:ind w:firstLine="480"/>
        <w:rPr>
          <w:rFonts w:eastAsia="宋体" w:cs="Times New Roman"/>
        </w:rPr>
      </w:pPr>
    </w:p>
    <w:p w14:paraId="5DC460AF">
      <w:pPr>
        <w:pStyle w:val="3"/>
        <w:ind w:firstLine="480"/>
        <w:rPr>
          <w:rFonts w:eastAsia="宋体" w:cs="Times New Roman"/>
        </w:rPr>
      </w:pPr>
      <w:r>
        <w:rPr>
          <w:rFonts w:hint="eastAsia" w:eastAsia="宋体" w:cs="Times New Roman"/>
        </w:rPr>
        <w:t>其运作始于</w:t>
      </w:r>
      <w:r>
        <w:rPr>
          <w:rFonts w:hint="eastAsia" w:eastAsia="宋体" w:cs="Times New Roman"/>
          <w:b/>
          <w:bCs/>
          <w:u w:val="single"/>
        </w:rPr>
        <w:t>输入与感知</w:t>
      </w:r>
      <w:r>
        <w:rPr>
          <w:rFonts w:hint="eastAsia" w:eastAsia="宋体" w:cs="Times New Roman"/>
        </w:rPr>
        <w:t>层，系统同步或异步接收来自AR设备的图像与语音流，并行完成文字识别、物体检测与语音转写，并在必要时进行跨模态语义融合。进入</w:t>
      </w:r>
      <w:r>
        <w:rPr>
          <w:rFonts w:hint="eastAsia" w:eastAsia="宋体" w:cs="Times New Roman"/>
          <w:b/>
          <w:bCs/>
          <w:u w:val="single"/>
        </w:rPr>
        <w:t>理解与决策</w:t>
      </w:r>
      <w:r>
        <w:rPr>
          <w:rFonts w:hint="eastAsia" w:eastAsia="宋体" w:cs="Times New Roman"/>
        </w:rPr>
        <w:t>层后，融合后的信息经大语言模型解析为用户意图与实体，结合记忆系统中的历史上下文，由智能调度器调用相应的专用工具链（如药品查询、实时网络搜索）执行任务。最终，</w:t>
      </w:r>
      <w:r>
        <w:rPr>
          <w:rFonts w:hint="eastAsia" w:eastAsia="宋体" w:cs="Times New Roman"/>
          <w:b/>
          <w:bCs/>
          <w:u w:val="single"/>
        </w:rPr>
        <w:t>输出与响应</w:t>
      </w:r>
      <w:r>
        <w:rPr>
          <w:rFonts w:hint="eastAsia" w:eastAsia="宋体" w:cs="Times New Roman"/>
        </w:rPr>
        <w:t>层将执行结果适配为语音播报、屏幕文本或结构化数据，通过低延迟的流式通道返回用户。整个流程由</w:t>
      </w:r>
      <w:r>
        <w:rPr>
          <w:rFonts w:hint="eastAsia" w:eastAsia="宋体" w:cs="Times New Roman"/>
          <w:b/>
          <w:bCs/>
          <w:u w:val="single"/>
        </w:rPr>
        <w:t>支撑系统</w:t>
      </w:r>
      <w:r>
        <w:rPr>
          <w:rFonts w:hint="eastAsia" w:eastAsia="宋体" w:cs="Times New Roman"/>
        </w:rPr>
        <w:t>提供记忆、工具管理与实时通信保障，确保系统兼具高性能、高扩展性与高可靠性。</w:t>
      </w:r>
      <w:r>
        <w:rPr>
          <w:rFonts w:hint="eastAsia" w:eastAsia="宋体" w:cs="Times New Roman"/>
        </w:rPr>
        <w:drawing>
          <wp:inline distT="0" distB="0" distL="114300" distR="114300">
            <wp:extent cx="5257800" cy="2292985"/>
            <wp:effectExtent l="0" t="0" r="0" b="5715"/>
            <wp:docPr id="2" name="图片 2" descr="Untitled diagram-2026-01-29-09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ntitled diagram-2026-01-29-091200"/>
                    <pic:cNvPicPr>
                      <a:picLocks noChangeAspect="1"/>
                    </pic:cNvPicPr>
                  </pic:nvPicPr>
                  <pic:blipFill>
                    <a:blip r:embed="rId37"/>
                    <a:stretch>
                      <a:fillRect/>
                    </a:stretch>
                  </pic:blipFill>
                  <pic:spPr>
                    <a:xfrm>
                      <a:off x="0" y="0"/>
                      <a:ext cx="5257800" cy="2292985"/>
                    </a:xfrm>
                    <a:prstGeom prst="rect">
                      <a:avLst/>
                    </a:prstGeom>
                  </pic:spPr>
                </pic:pic>
              </a:graphicData>
            </a:graphic>
          </wp:inline>
        </w:drawing>
      </w:r>
    </w:p>
    <w:p w14:paraId="39F44528">
      <w:pPr>
        <w:pStyle w:val="14"/>
        <w:jc w:val="center"/>
        <w:rPr>
          <w:rFonts w:ascii="Times New Roman" w:hAnsi="Times New Roman" w:eastAsia="宋体" w:cs="Times New Roman"/>
          <w:sz w:val="24"/>
          <w:szCs w:val="21"/>
        </w:rPr>
      </w:pPr>
      <w:r>
        <w:rPr>
          <w:rFonts w:ascii="Times New Roman" w:hAnsi="Times New Roman" w:eastAsia="宋体" w:cs="Times New Roman"/>
        </w:rPr>
        <w:t xml:space="preserve">图 </w:t>
      </w:r>
      <w:r>
        <w:rPr>
          <w:rFonts w:hint="eastAsia" w:ascii="Times New Roman" w:hAnsi="Times New Roman" w:eastAsia="宋体" w:cs="Times New Roman"/>
        </w:rPr>
        <w:t>9 系统功能主干架构图</w:t>
      </w:r>
    </w:p>
    <w:p w14:paraId="35D432B8">
      <w:pPr>
        <w:pStyle w:val="5"/>
        <w:numPr>
          <w:ilvl w:val="2"/>
          <w:numId w:val="0"/>
        </w:numPr>
        <w:rPr>
          <w:rFonts w:eastAsia="宋体" w:cs="Times New Roman"/>
        </w:rPr>
      </w:pPr>
      <w:bookmarkStart w:id="46" w:name="_Toc8999"/>
      <w:r>
        <w:rPr>
          <w:rFonts w:hint="eastAsia" w:eastAsia="宋体" w:cs="Times New Roman"/>
          <w:bCs w:val="0"/>
          <w:color w:val="000000"/>
        </w:rPr>
        <w:t>2.3.2</w:t>
      </w:r>
      <w:r>
        <w:rPr>
          <w:rFonts w:hint="eastAsia" w:eastAsia="宋体" w:cs="Times New Roman"/>
        </w:rPr>
        <w:t>核心功能、特色与优势对照表</w:t>
      </w:r>
      <w:bookmarkEnd w:id="46"/>
    </w:p>
    <w:tbl>
      <w:tblPr>
        <w:tblStyle w:val="38"/>
        <w:tblW w:w="8820" w:type="dxa"/>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tblLayout w:type="autofit"/>
        <w:tblCellMar>
          <w:top w:w="0" w:type="dxa"/>
          <w:left w:w="0" w:type="dxa"/>
          <w:bottom w:w="0" w:type="dxa"/>
          <w:right w:w="0" w:type="dxa"/>
        </w:tblCellMar>
      </w:tblPr>
      <w:tblGrid>
        <w:gridCol w:w="1219"/>
        <w:gridCol w:w="2040"/>
        <w:gridCol w:w="2785"/>
        <w:gridCol w:w="2776"/>
      </w:tblGrid>
      <w:tr w14:paraId="5993E31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jc w:val="center"/>
        </w:trPr>
        <w:tc>
          <w:tcPr>
            <w:tcW w:w="1174"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348B01E8">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类别</w:t>
            </w:r>
          </w:p>
        </w:tc>
        <w:tc>
          <w:tcPr>
            <w:tcW w:w="2010"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3478EE53">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核心功能</w:t>
            </w:r>
          </w:p>
        </w:tc>
        <w:tc>
          <w:tcPr>
            <w:tcW w:w="2755"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137CD670">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产品特色</w:t>
            </w:r>
          </w:p>
        </w:tc>
        <w:tc>
          <w:tcPr>
            <w:tcW w:w="2731" w:type="dxa"/>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16A12657">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优势点</w:t>
            </w:r>
          </w:p>
        </w:tc>
      </w:tr>
      <w:tr w14:paraId="666C581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restart"/>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E425294">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color w:val="000000"/>
                <w:kern w:val="0"/>
                <w:u w:val="single"/>
                <w:lang w:bidi="ar"/>
              </w:rPr>
              <w:t>多模态感知</w:t>
            </w:r>
          </w:p>
        </w:tc>
        <w:tc>
          <w:tcPr>
            <w:tcW w:w="201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5316B46D">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color w:val="000000"/>
                <w:kern w:val="0"/>
                <w:u w:val="single"/>
                <w:lang w:bidi="ar"/>
              </w:rPr>
              <w:t>图像感知</w:t>
            </w:r>
            <w:r>
              <w:rPr>
                <w:rFonts w:ascii="Times New Roman" w:hAnsi="Times New Roman" w:eastAsia="宋体" w:cs="Times New Roman"/>
                <w:color w:val="000000"/>
                <w:kern w:val="0"/>
                <w:lang w:bidi="ar"/>
              </w:rPr>
              <w:t>：并行执行OCR文字识别、物品检测与场景理解。</w:t>
            </w:r>
          </w:p>
        </w:tc>
        <w:tc>
          <w:tcPr>
            <w:tcW w:w="2755"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50950B7D">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三任务并行处理</w:t>
            </w:r>
            <w:r>
              <w:rPr>
                <w:rFonts w:ascii="Times New Roman" w:hAnsi="Times New Roman" w:eastAsia="宋体" w:cs="Times New Roman"/>
                <w:color w:val="000000"/>
                <w:kern w:val="0"/>
                <w:lang w:bidi="ar"/>
              </w:rPr>
              <w:t>：异步架构同时提取文字、物体、场景信息，效率高。</w:t>
            </w:r>
          </w:p>
          <w:p w14:paraId="7E90CB95">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智能文本重组</w:t>
            </w:r>
            <w:r>
              <w:rPr>
                <w:rFonts w:ascii="Times New Roman" w:hAnsi="Times New Roman" w:eastAsia="宋体" w:cs="Times New Roman"/>
                <w:color w:val="000000"/>
                <w:kern w:val="0"/>
                <w:lang w:bidi="ar"/>
              </w:rPr>
              <w:t>：对OCR结果进行空间聚类与语义合并，还原段落逻辑。</w:t>
            </w:r>
          </w:p>
        </w:tc>
        <w:tc>
          <w:tcPr>
            <w:tcW w:w="273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1F7A92AF">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提供丰富、结构化的视觉语义信息，为多模态融合与深度理解奠定坚实基础，处理速度优于串行流程。</w:t>
            </w:r>
          </w:p>
        </w:tc>
      </w:tr>
      <w:tr w14:paraId="3609ADA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continue"/>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78787C2">
            <w:pPr>
              <w:widowControl/>
              <w:snapToGrid w:val="0"/>
              <w:jc w:val="left"/>
              <w:rPr>
                <w:rFonts w:hint="eastAsia" w:ascii="Times New Roman" w:hAnsi="Times New Roman" w:eastAsia="宋体" w:cs="Times New Roman"/>
                <w:color w:val="000000"/>
                <w:kern w:val="0"/>
                <w:lang w:bidi="ar"/>
              </w:rPr>
            </w:pPr>
          </w:p>
        </w:tc>
        <w:tc>
          <w:tcPr>
            <w:tcW w:w="201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0A57E10E">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color w:val="000000"/>
                <w:kern w:val="0"/>
                <w:u w:val="single"/>
                <w:lang w:bidi="ar"/>
              </w:rPr>
              <w:t>音频感知</w:t>
            </w:r>
            <w:r>
              <w:rPr>
                <w:rFonts w:ascii="Times New Roman" w:hAnsi="Times New Roman" w:eastAsia="宋体" w:cs="Times New Roman"/>
                <w:color w:val="000000"/>
                <w:kern w:val="0"/>
                <w:lang w:bidi="ar"/>
              </w:rPr>
              <w:t>：实时语音转文字，生成实时字幕与最终文本。</w:t>
            </w:r>
          </w:p>
        </w:tc>
        <w:tc>
          <w:tcPr>
            <w:tcW w:w="2755"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67873F1B">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超低延迟流式处理</w:t>
            </w:r>
            <w:r>
              <w:rPr>
                <w:rFonts w:ascii="Times New Roman" w:hAnsi="Times New Roman" w:eastAsia="宋体" w:cs="Times New Roman"/>
                <w:color w:val="000000"/>
                <w:kern w:val="0"/>
                <w:lang w:bidi="ar"/>
              </w:rPr>
              <w:t>：支持流式音频传输，实时返回部分识别结果与最终文本。</w:t>
            </w:r>
          </w:p>
          <w:p w14:paraId="1E1BF31D">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增强鲁棒性</w:t>
            </w:r>
            <w:r>
              <w:rPr>
                <w:rFonts w:ascii="Times New Roman" w:hAnsi="Times New Roman" w:eastAsia="宋体" w:cs="Times New Roman"/>
                <w:color w:val="000000"/>
                <w:kern w:val="0"/>
                <w:lang w:bidi="ar"/>
              </w:rPr>
              <w:t>：集成降噪处理、流式识别与实时反馈机制。</w:t>
            </w:r>
          </w:p>
        </w:tc>
        <w:tc>
          <w:tcPr>
            <w:tcW w:w="273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2D54EEC4">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提供媲美真人速记的实时字幕体验，极大提升了语音交互的流畅度与可用性，是无障碍功能的核心。</w:t>
            </w:r>
          </w:p>
        </w:tc>
      </w:tr>
      <w:tr w14:paraId="0166D3E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restart"/>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42ED9E72">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color w:val="000000"/>
                <w:kern w:val="0"/>
                <w:u w:val="single"/>
                <w:lang w:bidi="ar"/>
              </w:rPr>
              <w:t>智能理解与决策</w:t>
            </w:r>
          </w:p>
        </w:tc>
        <w:tc>
          <w:tcPr>
            <w:tcW w:w="201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20A004B2">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color w:val="000000"/>
                <w:kern w:val="0"/>
                <w:u w:val="single"/>
                <w:lang w:bidi="ar"/>
              </w:rPr>
              <w:t>意图理解与上下文管理</w:t>
            </w:r>
            <w:r>
              <w:rPr>
                <w:rFonts w:ascii="Times New Roman" w:hAnsi="Times New Roman" w:eastAsia="宋体" w:cs="Times New Roman"/>
                <w:color w:val="000000"/>
                <w:kern w:val="0"/>
                <w:lang w:bidi="ar"/>
              </w:rPr>
              <w:t>：基于LLM解析用户请求，维护会话与场景记忆。</w:t>
            </w:r>
          </w:p>
        </w:tc>
        <w:tc>
          <w:tcPr>
            <w:tcW w:w="2755"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FE47C8E">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医疗场景专用Prompt工程</w:t>
            </w:r>
            <w:r>
              <w:rPr>
                <w:rFonts w:ascii="Times New Roman" w:hAnsi="Times New Roman" w:eastAsia="宋体" w:cs="Times New Roman"/>
                <w:color w:val="000000"/>
                <w:kern w:val="0"/>
                <w:lang w:bidi="ar"/>
              </w:rPr>
              <w:t>：针对药品查询等场景优化，理解准确。</w:t>
            </w:r>
          </w:p>
          <w:p w14:paraId="02507231">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多轮对话支持</w:t>
            </w:r>
            <w:r>
              <w:rPr>
                <w:rFonts w:ascii="Times New Roman" w:hAnsi="Times New Roman" w:eastAsia="宋体" w:cs="Times New Roman"/>
                <w:color w:val="000000"/>
                <w:kern w:val="0"/>
                <w:lang w:bidi="ar"/>
              </w:rPr>
              <w:t>：结合记忆管理器，实现连贯的上下文理解。</w:t>
            </w:r>
          </w:p>
        </w:tc>
        <w:tc>
          <w:tcPr>
            <w:tcW w:w="273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F997E36">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使系统能理解复杂、省略的查询，提供个性化、连续的交互体验，更像人一样对话。</w:t>
            </w:r>
          </w:p>
        </w:tc>
      </w:tr>
      <w:tr w14:paraId="30A7893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continue"/>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35D3B74A">
            <w:pPr>
              <w:widowControl/>
              <w:snapToGrid w:val="0"/>
              <w:jc w:val="left"/>
              <w:rPr>
                <w:rFonts w:hint="eastAsia" w:ascii="Times New Roman" w:hAnsi="Times New Roman" w:eastAsia="宋体" w:cs="Times New Roman"/>
                <w:color w:val="000000"/>
                <w:kern w:val="0"/>
                <w:lang w:bidi="ar"/>
              </w:rPr>
            </w:pPr>
          </w:p>
        </w:tc>
        <w:tc>
          <w:tcPr>
            <w:tcW w:w="201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3019AE6A">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智能工具调度与执行</w:t>
            </w:r>
          </w:p>
        </w:tc>
        <w:tc>
          <w:tcPr>
            <w:tcW w:w="2755"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3901427B">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两阶段工具执行策略</w:t>
            </w:r>
            <w:r>
              <w:rPr>
                <w:rFonts w:ascii="Times New Roman" w:hAnsi="Times New Roman" w:eastAsia="宋体" w:cs="Times New Roman"/>
                <w:color w:val="000000"/>
                <w:kern w:val="0"/>
                <w:lang w:bidi="ar"/>
              </w:rPr>
              <w:t>：优先网络搜索保时效，再经知识工具分析保深度。</w:t>
            </w:r>
          </w:p>
          <w:p w14:paraId="507C93F6">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动态降级机制</w:t>
            </w:r>
            <w:r>
              <w:rPr>
                <w:rFonts w:ascii="Times New Roman" w:hAnsi="Times New Roman" w:eastAsia="宋体" w:cs="Times New Roman"/>
                <w:color w:val="000000"/>
                <w:kern w:val="0"/>
                <w:lang w:bidi="ar"/>
              </w:rPr>
              <w:t>：网络异常时无缝切换至本地知识库。</w:t>
            </w:r>
          </w:p>
        </w:tc>
        <w:tc>
          <w:tcPr>
            <w:tcW w:w="273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5F3C421">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确保关键信息（如用药）的时效性与准确性双优，并在任何网络条件下保障服务高可用。</w:t>
            </w:r>
          </w:p>
        </w:tc>
      </w:tr>
      <w:tr w14:paraId="0BB7C60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restart"/>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039F37C">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垂直场景应用</w:t>
            </w:r>
          </w:p>
        </w:tc>
        <w:tc>
          <w:tcPr>
            <w:tcW w:w="201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4D5E998">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药品信息查询与安全助手</w:t>
            </w:r>
            <w:r>
              <w:rPr>
                <w:rFonts w:ascii="Times New Roman" w:hAnsi="Times New Roman" w:eastAsia="宋体" w:cs="Times New Roman"/>
                <w:color w:val="000000"/>
                <w:kern w:val="0"/>
                <w:lang w:bidi="ar"/>
              </w:rPr>
              <w:t>：通过拍摄药盒，获取结构化用药信息与安全提醒。</w:t>
            </w:r>
          </w:p>
        </w:tc>
        <w:tc>
          <w:tcPr>
            <w:tcW w:w="2755"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416C0005">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视觉信息即时转换</w:t>
            </w:r>
            <w:r>
              <w:rPr>
                <w:rFonts w:ascii="Times New Roman" w:hAnsi="Times New Roman" w:eastAsia="宋体" w:cs="Times New Roman"/>
                <w:color w:val="000000"/>
                <w:kern w:val="0"/>
                <w:lang w:bidi="ar"/>
              </w:rPr>
              <w:t>：一站式完成“拍-传-识-返”，数秒内反馈。</w:t>
            </w:r>
          </w:p>
          <w:p w14:paraId="176FD1BD">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深度结构化解析</w:t>
            </w:r>
            <w:r>
              <w:rPr>
                <w:rFonts w:ascii="Times New Roman" w:hAnsi="Times New Roman" w:eastAsia="宋体" w:cs="Times New Roman"/>
                <w:color w:val="000000"/>
                <w:kern w:val="0"/>
                <w:lang w:bidi="ar"/>
              </w:rPr>
              <w:t>：不仅识别文字，更理解其逻辑关系，生成用药卡片。</w:t>
            </w:r>
          </w:p>
          <w:p w14:paraId="53F76EAC">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主动安全守护</w:t>
            </w:r>
            <w:r>
              <w:rPr>
                <w:rFonts w:ascii="Times New Roman" w:hAnsi="Times New Roman" w:eastAsia="宋体" w:cs="Times New Roman"/>
                <w:color w:val="000000"/>
                <w:kern w:val="0"/>
                <w:lang w:bidi="ar"/>
              </w:rPr>
              <w:t>：融合多模态输入，主动提示药物相互作用与禁忌。</w:t>
            </w:r>
          </w:p>
        </w:tc>
        <w:tc>
          <w:tcPr>
            <w:tcW w:w="273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D5CDCF4">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无感交互</w:t>
            </w:r>
            <w:r>
              <w:rPr>
                <w:rFonts w:ascii="Times New Roman" w:hAnsi="Times New Roman" w:eastAsia="宋体" w:cs="Times New Roman"/>
                <w:color w:val="000000"/>
                <w:kern w:val="0"/>
                <w:lang w:bidi="ar"/>
              </w:rPr>
              <w:t>：无需精确扫码，看一眼即可触发，对老年、视障用户极友好。</w:t>
            </w:r>
          </w:p>
          <w:p w14:paraId="78A51E64">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高鲁棒性</w:t>
            </w:r>
            <w:r>
              <w:rPr>
                <w:rFonts w:ascii="Times New Roman" w:hAnsi="Times New Roman" w:eastAsia="宋体" w:cs="Times New Roman"/>
                <w:color w:val="000000"/>
                <w:kern w:val="0"/>
                <w:lang w:bidi="ar"/>
              </w:rPr>
              <w:t>：算法针对药盒反光、曲面字体等难点优化，识别成功率高。</w:t>
            </w:r>
          </w:p>
          <w:p w14:paraId="706B7980">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社会价值显著</w:t>
            </w:r>
            <w:r>
              <w:rPr>
                <w:rFonts w:ascii="Times New Roman" w:hAnsi="Times New Roman" w:eastAsia="宋体" w:cs="Times New Roman"/>
                <w:color w:val="000000"/>
                <w:kern w:val="0"/>
                <w:lang w:bidi="ar"/>
              </w:rPr>
              <w:t>：有效降低用药错误风险，提升特殊群体信息获取能力。</w:t>
            </w:r>
          </w:p>
        </w:tc>
      </w:tr>
      <w:tr w14:paraId="4DCB38E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vMerge w:val="continue"/>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13FA6B5">
            <w:pPr>
              <w:widowControl/>
              <w:snapToGrid w:val="0"/>
              <w:jc w:val="left"/>
              <w:rPr>
                <w:rFonts w:hint="eastAsia" w:ascii="Times New Roman" w:hAnsi="Times New Roman" w:eastAsia="宋体" w:cs="Times New Roman"/>
                <w:color w:val="000000"/>
                <w:kern w:val="0"/>
                <w:lang w:bidi="ar"/>
              </w:rPr>
            </w:pPr>
          </w:p>
        </w:tc>
        <w:tc>
          <w:tcPr>
            <w:tcW w:w="201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4C0ABE3D">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实时视听辅助</w:t>
            </w:r>
          </w:p>
        </w:tc>
        <w:tc>
          <w:tcPr>
            <w:tcW w:w="2755"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12207711">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实时通信字幕</w:t>
            </w:r>
            <w:r>
              <w:rPr>
                <w:rFonts w:ascii="Times New Roman" w:hAnsi="Times New Roman" w:eastAsia="宋体" w:cs="Times New Roman"/>
                <w:color w:val="000000"/>
                <w:kern w:val="0"/>
                <w:lang w:bidi="ar"/>
              </w:rPr>
              <w:t>：将对话语音实时转为眼前字幕，支持智能流式显示。</w:t>
            </w:r>
          </w:p>
          <w:p w14:paraId="6D214696">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适老化视觉增强</w:t>
            </w:r>
            <w:r>
              <w:rPr>
                <w:rFonts w:ascii="Times New Roman" w:hAnsi="Times New Roman" w:eastAsia="宋体" w:cs="Times New Roman"/>
                <w:color w:val="000000"/>
                <w:kern w:val="0"/>
                <w:lang w:bidi="ar"/>
              </w:rPr>
              <w:t>：大字体UI适配，结合实时图像采集优化，缓解视觉疲劳。</w:t>
            </w:r>
          </w:p>
        </w:tc>
        <w:tc>
          <w:tcPr>
            <w:tcW w:w="273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EABD966">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直接解决老年人听力衰退与视力下降的痛点，增强其在社交与日常生活中的自主性。</w:t>
            </w:r>
          </w:p>
        </w:tc>
      </w:tr>
      <w:tr w14:paraId="79C0464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D5B687B">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人机交互</w:t>
            </w:r>
          </w:p>
        </w:tc>
        <w:tc>
          <w:tcPr>
            <w:tcW w:w="2010"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1C8CB7FC">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直觉化AR交互</w:t>
            </w:r>
          </w:p>
        </w:tc>
        <w:tc>
          <w:tcPr>
            <w:tcW w:w="2755"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2A408715">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语音与图像多模态交互</w:t>
            </w:r>
            <w:r>
              <w:rPr>
                <w:rFonts w:ascii="Times New Roman" w:hAnsi="Times New Roman" w:eastAsia="宋体" w:cs="Times New Roman"/>
                <w:color w:val="000000"/>
                <w:kern w:val="0"/>
                <w:lang w:bidi="ar"/>
              </w:rPr>
              <w:t>：支持所见即所得的视觉触发与自然语言问答。</w:t>
            </w:r>
          </w:p>
          <w:p w14:paraId="414BA857">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简单易用的设计</w:t>
            </w:r>
            <w:r>
              <w:rPr>
                <w:rFonts w:ascii="Times New Roman" w:hAnsi="Times New Roman" w:eastAsia="宋体" w:cs="Times New Roman"/>
                <w:color w:val="000000"/>
                <w:kern w:val="0"/>
                <w:lang w:bidi="ar"/>
              </w:rPr>
              <w:t>：针对老年与视障群体优化的低门槛交互逻辑。</w:t>
            </w:r>
          </w:p>
        </w:tc>
        <w:tc>
          <w:tcPr>
            <w:tcW w:w="2731" w:type="dxa"/>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4FA18462">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彻底摆脱对手柄或触控的依赖，提供自然、低门槛的交互方式，完美体现“以人为本”的设计哲学。</w:t>
            </w:r>
          </w:p>
        </w:tc>
      </w:tr>
      <w:tr w14:paraId="5262A4CD">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1174"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5183C9FE">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系统架构与工程</w:t>
            </w:r>
          </w:p>
        </w:tc>
        <w:tc>
          <w:tcPr>
            <w:tcW w:w="2010"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9807988">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端云协同流式架构</w:t>
            </w:r>
          </w:p>
        </w:tc>
        <w:tc>
          <w:tcPr>
            <w:tcW w:w="2755"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2BBC60B">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全双工流式通信</w:t>
            </w:r>
            <w:r>
              <w:rPr>
                <w:rFonts w:ascii="Times New Roman" w:hAnsi="Times New Roman" w:eastAsia="宋体" w:cs="Times New Roman"/>
                <w:color w:val="000000"/>
                <w:kern w:val="0"/>
                <w:lang w:bidi="ar"/>
              </w:rPr>
              <w:t>：通过WebSocket支持音视频流、中间状态与结果的实时双向推送。</w:t>
            </w:r>
          </w:p>
          <w:p w14:paraId="33FA6337">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b/>
                <w:bCs/>
                <w:color w:val="000000"/>
                <w:kern w:val="0"/>
                <w:u w:val="single"/>
                <w:lang w:bidi="ar"/>
              </w:rPr>
              <w:t>模块化插件设计</w:t>
            </w:r>
            <w:r>
              <w:rPr>
                <w:rFonts w:ascii="Times New Roman" w:hAnsi="Times New Roman" w:eastAsia="宋体" w:cs="Times New Roman"/>
                <w:color w:val="000000"/>
                <w:kern w:val="0"/>
                <w:lang w:bidi="ar"/>
              </w:rPr>
              <w:t>：核心功能模块解耦，通过接口交互，易于扩展与维护。</w:t>
            </w:r>
          </w:p>
        </w:tc>
        <w:tc>
          <w:tcPr>
            <w:tcW w:w="2731" w:type="dxa"/>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2F427F75">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实现低延迟的实时智能体验，并赋予系统强大的技术演进与功能扩展能力。</w:t>
            </w:r>
          </w:p>
        </w:tc>
      </w:tr>
    </w:tbl>
    <w:p w14:paraId="36BAB83F">
      <w:pPr>
        <w:pStyle w:val="3"/>
        <w:ind w:firstLine="0" w:firstLineChars="0"/>
        <w:rPr>
          <w:rFonts w:eastAsia="宋体" w:cs="Times New Roman"/>
        </w:rPr>
      </w:pPr>
    </w:p>
    <w:p w14:paraId="38989E48">
      <w:pPr>
        <w:pStyle w:val="3"/>
        <w:ind w:firstLine="480"/>
        <w:rPr>
          <w:rFonts w:eastAsia="宋体" w:cs="Times New Roman"/>
        </w:rPr>
      </w:pPr>
    </w:p>
    <w:p w14:paraId="2AF48B85">
      <w:pPr>
        <w:pStyle w:val="4"/>
        <w:numPr>
          <w:ilvl w:val="1"/>
          <w:numId w:val="0"/>
        </w:numPr>
        <w:rPr>
          <w:rFonts w:eastAsia="宋体" w:cs="Times New Roman"/>
        </w:rPr>
      </w:pPr>
      <w:bookmarkStart w:id="47" w:name="_Toc28281"/>
      <w:r>
        <w:rPr>
          <w:rFonts w:eastAsia="宋体" w:cs="Times New Roman"/>
          <w:bCs w:val="0"/>
          <w:color w:val="000000"/>
        </w:rPr>
        <w:t>2.</w:t>
      </w:r>
      <w:r>
        <w:rPr>
          <w:rFonts w:hint="eastAsia" w:eastAsia="宋体" w:cs="Times New Roman"/>
          <w:bCs w:val="0"/>
          <w:color w:val="000000"/>
        </w:rPr>
        <w:t>4</w:t>
      </w:r>
      <w:commentRangeStart w:id="47"/>
      <w:r>
        <w:rPr>
          <w:rFonts w:hint="eastAsia" w:eastAsia="宋体" w:cs="Times New Roman"/>
        </w:rPr>
        <w:t>关键技术</w:t>
      </w:r>
      <w:commentRangeEnd w:id="47"/>
      <w:r>
        <w:rPr>
          <w:rStyle w:val="66"/>
          <w:rFonts w:ascii="Times New Roman" w:hAnsi="Times New Roman" w:eastAsia="宋体" w:cs="Times New Roman"/>
          <w:b w:val="0"/>
          <w:bCs w:val="0"/>
        </w:rPr>
        <w:commentReference w:id="47"/>
      </w:r>
      <w:bookmarkEnd w:id="47"/>
    </w:p>
    <w:p w14:paraId="6E27242D">
      <w:pPr>
        <w:pStyle w:val="5"/>
        <w:numPr>
          <w:ilvl w:val="2"/>
          <w:numId w:val="0"/>
        </w:numPr>
        <w:rPr>
          <w:rFonts w:eastAsia="宋体" w:cs="Times New Roman"/>
        </w:rPr>
      </w:pPr>
      <w:bookmarkStart w:id="48" w:name="_Toc225"/>
      <w:r>
        <w:rPr>
          <w:rFonts w:hint="eastAsia" w:eastAsia="宋体" w:cs="Times New Roman"/>
          <w:bCs w:val="0"/>
          <w:color w:val="000000"/>
        </w:rPr>
        <w:t>2.4.1</w:t>
      </w:r>
      <w:r>
        <w:rPr>
          <w:rFonts w:hint="eastAsia" w:eastAsia="宋体" w:cs="Times New Roman"/>
        </w:rPr>
        <w:t>移动AR终端的硬件与环境限制</w:t>
      </w:r>
      <w:bookmarkEnd w:id="48"/>
    </w:p>
    <w:p w14:paraId="6909BC24">
      <w:pPr>
        <w:pStyle w:val="5"/>
        <w:numPr>
          <w:ilvl w:val="2"/>
          <w:numId w:val="0"/>
        </w:numPr>
        <w:rPr>
          <w:rFonts w:eastAsia="宋体" w:cs="Times New Roman"/>
        </w:rPr>
      </w:pPr>
      <w:bookmarkStart w:id="49" w:name="_Toc17027"/>
      <w:r>
        <w:rPr>
          <w:rFonts w:hint="eastAsia" w:eastAsia="宋体" w:cs="Times New Roman"/>
        </w:rPr>
        <w:t>问题描述：</w:t>
      </w:r>
      <w:bookmarkEnd w:id="49"/>
    </w:p>
    <w:p w14:paraId="10E83FBE">
      <w:pPr>
        <w:pStyle w:val="3"/>
        <w:ind w:firstLine="480"/>
        <w:rPr>
          <w:rFonts w:eastAsia="宋体" w:cs="Times New Roman"/>
        </w:rPr>
      </w:pPr>
      <w:r>
        <w:rPr>
          <w:rFonts w:hint="eastAsia" w:eastAsia="宋体" w:cs="Times New Roman"/>
        </w:rPr>
        <w:t>AR眼镜等轻量级终端面临多重基础约束，如算力薄弱无法本地运行复杂AI模型，电池续航有限，摄像头与麦克风等传感器性能受成本与体积限制，在暗光、抖动或嘈杂环境下采集质量下降，移动网络带宽与稳定性波动，影响云端协同等。</w:t>
      </w:r>
    </w:p>
    <w:p w14:paraId="01EB4FF6">
      <w:pPr>
        <w:pStyle w:val="5"/>
        <w:numPr>
          <w:ilvl w:val="2"/>
          <w:numId w:val="0"/>
        </w:numPr>
        <w:rPr>
          <w:rFonts w:eastAsia="宋体" w:cs="Times New Roman"/>
        </w:rPr>
      </w:pPr>
      <w:bookmarkStart w:id="50" w:name="_Toc20800"/>
      <w:r>
        <w:rPr>
          <w:rFonts w:hint="eastAsia" w:eastAsia="宋体" w:cs="Times New Roman"/>
        </w:rPr>
        <w:t>技术对策：</w:t>
      </w:r>
      <w:bookmarkEnd w:id="50"/>
    </w:p>
    <w:p w14:paraId="42945427">
      <w:pPr>
        <w:pStyle w:val="3"/>
        <w:ind w:firstLine="0" w:firstLineChars="0"/>
        <w:rPr>
          <w:rFonts w:eastAsia="宋体" w:cs="Times New Roman"/>
        </w:rPr>
      </w:pPr>
      <w:r>
        <w:rPr>
          <w:rFonts w:hint="eastAsia" w:eastAsia="宋体" w:cs="Times New Roman"/>
          <w:lang w:eastAsia="zh-CN"/>
        </w:rPr>
        <w:t>1.</w:t>
      </w:r>
      <w:r>
        <w:rPr>
          <w:rFonts w:hint="eastAsia" w:eastAsia="宋体" w:cs="Times New Roman"/>
          <w:b/>
          <w:bCs/>
          <w:u w:val="single"/>
        </w:rPr>
        <w:t>云端集中处理架构</w:t>
      </w:r>
      <w:r>
        <w:rPr>
          <w:rFonts w:hint="eastAsia" w:eastAsia="宋体" w:cs="Times New Roman"/>
        </w:rPr>
        <w:t>：将复杂的感知、理解与决策任务卸载至云端服务器，终端仅负责数据采集、结果呈现与轻量级交互，从根本上规避终端算力瓶颈。</w:t>
      </w:r>
    </w:p>
    <w:p w14:paraId="722405B1">
      <w:pPr>
        <w:pStyle w:val="3"/>
        <w:ind w:firstLine="0" w:firstLineChars="0"/>
        <w:rPr>
          <w:rFonts w:eastAsia="宋体" w:cs="Times New Roman"/>
        </w:rPr>
      </w:pPr>
    </w:p>
    <w:p w14:paraId="29A53305">
      <w:pPr>
        <w:pStyle w:val="3"/>
        <w:ind w:firstLine="0" w:firstLineChars="0"/>
        <w:rPr>
          <w:rFonts w:eastAsia="宋体" w:cs="Times New Roman"/>
        </w:rPr>
      </w:pPr>
      <w:r>
        <w:rPr>
          <w:rFonts w:hint="eastAsia" w:eastAsia="宋体" w:cs="Times New Roman"/>
          <w:lang w:eastAsia="zh-CN"/>
        </w:rPr>
        <w:t>2.</w:t>
      </w:r>
      <w:r>
        <w:rPr>
          <w:rFonts w:hint="eastAsia" w:eastAsia="宋体" w:cs="Times New Roman"/>
          <w:b/>
          <w:bCs/>
          <w:u w:val="single"/>
        </w:rPr>
        <w:t>流式传输与自适应优化</w:t>
      </w:r>
      <w:r>
        <w:rPr>
          <w:rFonts w:hint="eastAsia" w:eastAsia="宋体" w:cs="Times New Roman"/>
        </w:rPr>
        <w:t>：采用WebSocket进行音视频流式传输，结合数据压缩与自适应码率技术，平衡清晰度与流量消耗。针对低质量音频输入，在终端侧集成轻量级软件降噪与回声消除算法进行预处理。</w:t>
      </w:r>
    </w:p>
    <w:p w14:paraId="78D114E8">
      <w:pPr>
        <w:pStyle w:val="3"/>
        <w:ind w:firstLine="0" w:firstLineChars="0"/>
        <w:rPr>
          <w:rFonts w:eastAsia="宋体" w:cs="Times New Roman"/>
        </w:rPr>
      </w:pPr>
    </w:p>
    <w:p w14:paraId="682249AD">
      <w:pPr>
        <w:pStyle w:val="3"/>
        <w:ind w:firstLine="0" w:firstLineChars="0"/>
        <w:rPr>
          <w:rFonts w:eastAsia="宋体" w:cs="Times New Roman"/>
        </w:rPr>
      </w:pPr>
      <w:r>
        <w:rPr>
          <w:rFonts w:hint="eastAsia" w:eastAsia="宋体" w:cs="Times New Roman"/>
          <w:lang w:eastAsia="zh-CN"/>
        </w:rPr>
        <w:t>3.</w:t>
      </w:r>
      <w:r>
        <w:rPr>
          <w:rFonts w:hint="eastAsia" w:eastAsia="宋体" w:cs="Times New Roman"/>
          <w:b/>
          <w:bCs/>
          <w:u w:val="single"/>
        </w:rPr>
        <w:t>多层级的降级与容错机制</w:t>
      </w:r>
      <w:r>
        <w:rPr>
          <w:rFonts w:hint="eastAsia" w:eastAsia="宋体" w:cs="Times New Roman"/>
        </w:rPr>
        <w:t>：设计智能降级策略。在网络异常时，对话管理、简单问答可依赖本地缓存。对于图像识别，建立高频药品的视觉特征缓存库，支持离线快速匹配，并规划在未来版本集成超轻量模型实现核心场景的离线识别，保障基础功能的连续性。</w:t>
      </w:r>
    </w:p>
    <w:p w14:paraId="315B091E">
      <w:pPr>
        <w:pStyle w:val="5"/>
        <w:numPr>
          <w:ilvl w:val="2"/>
          <w:numId w:val="0"/>
        </w:numPr>
        <w:rPr>
          <w:rFonts w:eastAsia="宋体" w:cs="Times New Roman"/>
        </w:rPr>
      </w:pPr>
      <w:bookmarkStart w:id="51" w:name="_Toc12177"/>
      <w:r>
        <w:rPr>
          <w:rFonts w:hint="eastAsia" w:eastAsia="宋体" w:cs="Times New Roman"/>
          <w:bCs w:val="0"/>
          <w:color w:val="000000"/>
        </w:rPr>
        <w:t>2.4.2</w:t>
      </w:r>
      <w:r>
        <w:rPr>
          <w:rFonts w:hint="eastAsia" w:eastAsia="宋体" w:cs="Times New Roman"/>
        </w:rPr>
        <w:t>复杂现实场景下的感知准确性挑战</w:t>
      </w:r>
      <w:bookmarkEnd w:id="51"/>
    </w:p>
    <w:p w14:paraId="2B7F6105">
      <w:pPr>
        <w:pStyle w:val="5"/>
        <w:numPr>
          <w:ilvl w:val="2"/>
          <w:numId w:val="0"/>
        </w:numPr>
        <w:rPr>
          <w:rFonts w:eastAsia="宋体" w:cs="Times New Roman"/>
        </w:rPr>
      </w:pPr>
      <w:bookmarkStart w:id="52" w:name="_Toc9395"/>
      <w:r>
        <w:rPr>
          <w:rFonts w:hint="eastAsia" w:eastAsia="宋体" w:cs="Times New Roman"/>
        </w:rPr>
        <w:t>问题描述：</w:t>
      </w:r>
      <w:bookmarkEnd w:id="52"/>
    </w:p>
    <w:p w14:paraId="1BE21D7F">
      <w:pPr>
        <w:pStyle w:val="3"/>
        <w:ind w:firstLine="480"/>
        <w:rPr>
          <w:rFonts w:eastAsia="宋体" w:cs="Times New Roman"/>
        </w:rPr>
      </w:pPr>
      <w:r>
        <w:rPr>
          <w:rFonts w:eastAsia="宋体" w:cs="Times New Roman"/>
        </w:rPr>
        <w:t>真实场景的复杂性对感知模块提出严峻挑战</w:t>
      </w:r>
      <w:r>
        <w:rPr>
          <w:rFonts w:hint="eastAsia" w:eastAsia="宋体" w:cs="Times New Roman"/>
        </w:rPr>
        <w:t>，如</w:t>
      </w:r>
      <w:r>
        <w:rPr>
          <w:rFonts w:eastAsia="宋体" w:cs="Times New Roman"/>
        </w:rPr>
        <w:t>药盒包装存在反光、曲面粘贴、艺术字体和复杂背景干扰，导致检测与文字识别困难；用户语音存在语速快、音量小、口音差异及环境噪声，影响识别率；单一模态的信息往往不完整或存在歧义</w:t>
      </w:r>
      <w:r>
        <w:rPr>
          <w:rFonts w:hint="eastAsia" w:eastAsia="宋体" w:cs="Times New Roman"/>
        </w:rPr>
        <w:t>等</w:t>
      </w:r>
      <w:r>
        <w:rPr>
          <w:rFonts w:eastAsia="宋体" w:cs="Times New Roman"/>
        </w:rPr>
        <w:t>。</w:t>
      </w:r>
    </w:p>
    <w:p w14:paraId="6BA0FE1E">
      <w:pPr>
        <w:pStyle w:val="5"/>
        <w:numPr>
          <w:ilvl w:val="2"/>
          <w:numId w:val="0"/>
        </w:numPr>
        <w:rPr>
          <w:rFonts w:eastAsia="宋体" w:cs="Times New Roman"/>
        </w:rPr>
      </w:pPr>
      <w:bookmarkStart w:id="53" w:name="_Toc17911"/>
      <w:r>
        <w:rPr>
          <w:rFonts w:hint="eastAsia" w:eastAsia="宋体" w:cs="Times New Roman"/>
        </w:rPr>
        <w:t>技术对策：</w:t>
      </w:r>
      <w:bookmarkEnd w:id="53"/>
    </w:p>
    <w:p w14:paraId="5D80D5CC">
      <w:pPr>
        <w:pStyle w:val="3"/>
        <w:ind w:firstLine="0" w:firstLineChars="0"/>
        <w:rPr>
          <w:rFonts w:eastAsia="宋体" w:cs="Times New Roman"/>
        </w:rPr>
      </w:pPr>
      <w:r>
        <w:rPr>
          <w:rFonts w:hint="eastAsia" w:eastAsia="宋体" w:cs="Times New Roman"/>
          <w:lang w:eastAsia="zh-CN"/>
        </w:rPr>
        <w:t>1.</w:t>
      </w:r>
      <w:r>
        <w:rPr>
          <w:rFonts w:hint="eastAsia" w:eastAsia="宋体" w:cs="Times New Roman"/>
          <w:b/>
          <w:bCs/>
          <w:u w:val="single"/>
        </w:rPr>
        <w:t>鲁棒性的视觉感知增强</w:t>
      </w:r>
      <w:r>
        <w:rPr>
          <w:rFonts w:hint="eastAsia" w:eastAsia="宋体" w:cs="Times New Roman"/>
        </w:rPr>
        <w:t>：</w:t>
      </w:r>
    </w:p>
    <w:p w14:paraId="55717BDB">
      <w:pPr>
        <w:pStyle w:val="3"/>
        <w:ind w:firstLine="480"/>
        <w:rPr>
          <w:rFonts w:eastAsia="宋体" w:cs="Times New Roman"/>
        </w:rPr>
      </w:pPr>
      <w:r>
        <w:rPr>
          <w:rFonts w:hint="eastAsia" w:eastAsia="宋体" w:cs="Times New Roman"/>
        </w:rPr>
        <w:t>在检测阶段YOLO目标检测模型中引入</w:t>
      </w:r>
      <w:r>
        <w:rPr>
          <w:rFonts w:hint="eastAsia" w:eastAsia="宋体" w:cs="Times New Roman"/>
          <w:b/>
          <w:bCs/>
          <w:u w:val="single"/>
        </w:rPr>
        <w:t>多语义提示词</w:t>
      </w:r>
      <w:r>
        <w:rPr>
          <w:rFonts w:hint="eastAsia" w:eastAsia="宋体" w:cs="Times New Roman"/>
        </w:rPr>
        <w:t>技术，使其能关联“药盒”、“药瓶”、“包装盒”等多种相关概念，显著提升对多样化包装的检出率。</w:t>
      </w:r>
    </w:p>
    <w:p w14:paraId="435B2C20">
      <w:pPr>
        <w:pStyle w:val="3"/>
        <w:ind w:firstLine="480"/>
        <w:rPr>
          <w:rFonts w:eastAsia="宋体" w:cs="Times New Roman"/>
        </w:rPr>
      </w:pPr>
      <w:r>
        <w:rPr>
          <w:rFonts w:hint="eastAsia" w:eastAsia="宋体" w:cs="Times New Roman"/>
        </w:rPr>
        <w:t>识别阶段中，采用云端高性能OCR引擎，并针对性地在服务器端进行图像增强（如反光抑制、对比度提升）。</w:t>
      </w:r>
    </w:p>
    <w:p w14:paraId="70ED6A3F">
      <w:pPr>
        <w:pStyle w:val="3"/>
        <w:ind w:firstLine="480"/>
        <w:rPr>
          <w:rFonts w:eastAsia="宋体" w:cs="Times New Roman"/>
        </w:rPr>
      </w:pPr>
      <w:r>
        <w:rPr>
          <w:rFonts w:hint="eastAsia" w:eastAsia="宋体" w:cs="Times New Roman"/>
        </w:rPr>
        <w:t>同时创新性地应用</w:t>
      </w:r>
      <w:r>
        <w:rPr>
          <w:rFonts w:hint="eastAsia" w:eastAsia="宋体" w:cs="Times New Roman"/>
          <w:b/>
          <w:bCs/>
          <w:u w:val="single"/>
        </w:rPr>
        <w:t>自研的多级空间聚类与语义合并算法</w:t>
      </w:r>
      <w:r>
        <w:rPr>
          <w:rFonts w:hint="eastAsia" w:eastAsia="宋体" w:cs="Times New Roman"/>
        </w:rPr>
        <w:t>，专门解决药盒文字排版无规则的问题，能够将散乱的文字块准确地重组为“药品名称”、“用法用量”等结构化字段。</w:t>
      </w:r>
    </w:p>
    <w:p w14:paraId="133CDADB">
      <w:pPr>
        <w:pStyle w:val="3"/>
        <w:ind w:firstLine="480"/>
        <w:rPr>
          <w:rFonts w:eastAsia="宋体" w:cs="Times New Roman"/>
        </w:rPr>
      </w:pPr>
    </w:p>
    <w:p w14:paraId="1B97EDD0">
      <w:pPr>
        <w:pStyle w:val="3"/>
        <w:ind w:firstLine="0" w:firstLineChars="0"/>
        <w:rPr>
          <w:rFonts w:eastAsia="宋体" w:cs="Times New Roman"/>
        </w:rPr>
      </w:pPr>
      <w:r>
        <w:rPr>
          <w:rFonts w:hint="eastAsia" w:eastAsia="宋体" w:cs="Times New Roman"/>
          <w:lang w:eastAsia="zh-CN"/>
        </w:rPr>
        <w:t>2.</w:t>
      </w:r>
      <w:r>
        <w:rPr>
          <w:rFonts w:hint="eastAsia" w:eastAsia="宋体" w:cs="Times New Roman"/>
          <w:b/>
          <w:bCs/>
          <w:u w:val="single"/>
        </w:rPr>
        <w:t>自适应语音识别优化</w:t>
      </w:r>
      <w:r>
        <w:rPr>
          <w:rFonts w:hint="eastAsia" w:eastAsia="宋体" w:cs="Times New Roman"/>
        </w:rPr>
        <w:t>：</w:t>
      </w:r>
    </w:p>
    <w:p w14:paraId="513F205E">
      <w:pPr>
        <w:pStyle w:val="3"/>
        <w:ind w:firstLine="480"/>
        <w:rPr>
          <w:rFonts w:eastAsia="宋体" w:cs="Times New Roman"/>
        </w:rPr>
      </w:pPr>
      <w:r>
        <w:rPr>
          <w:rFonts w:hint="eastAsia" w:eastAsia="宋体" w:cs="Times New Roman"/>
        </w:rPr>
        <w:t>在流式ASR（FunASR）基础上，集成</w:t>
      </w:r>
      <w:r>
        <w:rPr>
          <w:rFonts w:hint="eastAsia" w:eastAsia="宋体" w:cs="Times New Roman"/>
          <w:b/>
          <w:bCs/>
          <w:u w:val="single"/>
        </w:rPr>
        <w:t>场景化语音模型优化</w:t>
      </w:r>
      <w:r>
        <w:rPr>
          <w:rFonts w:hint="eastAsia" w:eastAsia="宋体" w:cs="Times New Roman"/>
        </w:rPr>
        <w:t>。通过引入常用语料库和医疗词表进行后处理纠错，并支持未来扩展个性化词表，以提升特定领域和用户习惯下的识别准确率。</w:t>
      </w:r>
    </w:p>
    <w:p w14:paraId="08A5A291">
      <w:pPr>
        <w:pStyle w:val="3"/>
        <w:ind w:firstLine="480"/>
        <w:rPr>
          <w:rFonts w:eastAsia="宋体" w:cs="Times New Roman"/>
        </w:rPr>
      </w:pPr>
      <w:r>
        <w:rPr>
          <w:rFonts w:hint="eastAsia" w:eastAsia="宋体" w:cs="Times New Roman"/>
        </w:rPr>
        <w:t>在客户端增加音频质量检测机制，对音量过小或噪声过大的音频进行预警或策略性处理。</w:t>
      </w:r>
    </w:p>
    <w:p w14:paraId="65EE41D1">
      <w:pPr>
        <w:pStyle w:val="3"/>
        <w:ind w:firstLine="480"/>
        <w:rPr>
          <w:rFonts w:eastAsia="宋体" w:cs="Times New Roman"/>
        </w:rPr>
      </w:pPr>
    </w:p>
    <w:p w14:paraId="7C945BF9">
      <w:pPr>
        <w:pStyle w:val="3"/>
        <w:ind w:firstLine="0" w:firstLineChars="0"/>
        <w:rPr>
          <w:rFonts w:eastAsia="宋体" w:cs="Times New Roman"/>
        </w:rPr>
      </w:pPr>
      <w:r>
        <w:rPr>
          <w:rFonts w:hint="eastAsia" w:eastAsia="宋体" w:cs="Times New Roman"/>
          <w:lang w:eastAsia="zh-CN"/>
        </w:rPr>
        <w:t>3.</w:t>
      </w:r>
      <w:r>
        <w:rPr>
          <w:rFonts w:hint="eastAsia" w:eastAsia="宋体" w:cs="Times New Roman"/>
          <w:b/>
          <w:bCs/>
          <w:u w:val="single"/>
        </w:rPr>
        <w:t>多模态信息融合与仲裁</w:t>
      </w:r>
      <w:r>
        <w:rPr>
          <w:rFonts w:hint="eastAsia" w:eastAsia="宋体" w:cs="Times New Roman"/>
        </w:rPr>
        <w:t>：设计统一的中间语义表示层，以对齐来自图像和语音的异构信息。通过置信度评估、上下文关联及用户意图分析，对多模态信息进行互补增强与冲突智能仲裁，并通过实验将融合时间窗口优化至2秒，以平衡响应速度与融合成功率。</w:t>
      </w:r>
    </w:p>
    <w:p w14:paraId="5CAE1F27">
      <w:pPr>
        <w:pStyle w:val="5"/>
        <w:numPr>
          <w:ilvl w:val="2"/>
          <w:numId w:val="0"/>
        </w:numPr>
        <w:rPr>
          <w:rFonts w:eastAsia="宋体" w:cs="Times New Roman"/>
        </w:rPr>
      </w:pPr>
      <w:bookmarkStart w:id="54" w:name="_Toc3425"/>
      <w:r>
        <w:rPr>
          <w:rFonts w:hint="eastAsia" w:eastAsia="宋体" w:cs="Times New Roman"/>
          <w:bCs w:val="0"/>
          <w:color w:val="000000"/>
        </w:rPr>
        <w:t>2.4.3</w:t>
      </w:r>
      <w:r>
        <w:rPr>
          <w:rFonts w:hint="eastAsia" w:eastAsia="宋体" w:cs="Times New Roman"/>
        </w:rPr>
        <w:t>实时性、准确性及资源消耗的平衡</w:t>
      </w:r>
      <w:bookmarkEnd w:id="54"/>
    </w:p>
    <w:p w14:paraId="00E37FC1">
      <w:pPr>
        <w:pStyle w:val="5"/>
        <w:numPr>
          <w:ilvl w:val="2"/>
          <w:numId w:val="0"/>
        </w:numPr>
        <w:rPr>
          <w:rFonts w:eastAsia="宋体" w:cs="Times New Roman"/>
        </w:rPr>
      </w:pPr>
      <w:bookmarkStart w:id="55" w:name="_Toc28152"/>
      <w:r>
        <w:rPr>
          <w:rFonts w:hint="eastAsia" w:eastAsia="宋体" w:cs="Times New Roman"/>
        </w:rPr>
        <w:t>问题描述：</w:t>
      </w:r>
      <w:bookmarkEnd w:id="55"/>
    </w:p>
    <w:p w14:paraId="12ED2138">
      <w:pPr>
        <w:pStyle w:val="3"/>
        <w:ind w:firstLine="480"/>
        <w:rPr>
          <w:rFonts w:eastAsia="宋体" w:cs="Times New Roman"/>
        </w:rPr>
      </w:pPr>
      <w:r>
        <w:rPr>
          <w:rFonts w:hint="eastAsia" w:eastAsia="宋体" w:cs="Times New Roman"/>
        </w:rPr>
        <w:t>实时辅助的核心体验要求系统必须在极低延迟内提供准确反馈，这需要在高计算消耗的AI推理、网络传输开销与有限的终端资源之间取得精妙平衡。</w:t>
      </w:r>
    </w:p>
    <w:p w14:paraId="58C213D1">
      <w:pPr>
        <w:pStyle w:val="5"/>
        <w:numPr>
          <w:ilvl w:val="2"/>
          <w:numId w:val="0"/>
        </w:numPr>
        <w:rPr>
          <w:rFonts w:eastAsia="宋体" w:cs="Times New Roman"/>
        </w:rPr>
      </w:pPr>
      <w:bookmarkStart w:id="56" w:name="_Toc15967"/>
      <w:r>
        <w:rPr>
          <w:rFonts w:hint="eastAsia" w:eastAsia="宋体" w:cs="Times New Roman"/>
        </w:rPr>
        <w:t>技术对策：</w:t>
      </w:r>
      <w:bookmarkEnd w:id="56"/>
    </w:p>
    <w:p w14:paraId="5804DE2B">
      <w:pPr>
        <w:pStyle w:val="3"/>
        <w:ind w:firstLine="0" w:firstLineChars="0"/>
        <w:rPr>
          <w:rFonts w:eastAsia="宋体" w:cs="Times New Roman"/>
        </w:rPr>
      </w:pPr>
      <w:r>
        <w:rPr>
          <w:rFonts w:hint="eastAsia" w:eastAsia="宋体" w:cs="Times New Roman"/>
          <w:lang w:eastAsia="zh-CN"/>
        </w:rPr>
        <w:t>1.</w:t>
      </w:r>
      <w:r>
        <w:rPr>
          <w:rFonts w:hint="eastAsia" w:eastAsia="宋体" w:cs="Times New Roman"/>
          <w:b/>
          <w:bCs/>
          <w:u w:val="single"/>
        </w:rPr>
        <w:t>端云协同的流式处理流水线</w:t>
      </w:r>
      <w:r>
        <w:rPr>
          <w:rFonts w:hint="eastAsia" w:eastAsia="宋体" w:cs="Times New Roman"/>
        </w:rPr>
        <w:t>：构建从终端到云端的全链路低延迟流水线。音频流以40ms为单位分片传输与处理，结合VAD（语音活动检测）技术，实现端到端小于100毫秒的实时字幕显示。图像处理采用云端并行推理架构，缩短整体响应时间。</w:t>
      </w:r>
    </w:p>
    <w:p w14:paraId="3C6FD15E">
      <w:pPr>
        <w:pStyle w:val="3"/>
        <w:ind w:firstLine="0" w:firstLineChars="0"/>
        <w:rPr>
          <w:rFonts w:eastAsia="宋体" w:cs="Times New Roman"/>
        </w:rPr>
      </w:pPr>
    </w:p>
    <w:p w14:paraId="3AD464B0">
      <w:pPr>
        <w:pStyle w:val="3"/>
        <w:ind w:firstLine="0" w:firstLineChars="0"/>
        <w:rPr>
          <w:rFonts w:eastAsia="宋体" w:cs="Times New Roman"/>
        </w:rPr>
      </w:pPr>
      <w:r>
        <w:rPr>
          <w:rFonts w:hint="eastAsia" w:eastAsia="宋体" w:cs="Times New Roman"/>
          <w:lang w:eastAsia="zh-CN"/>
        </w:rPr>
        <w:t>2.</w:t>
      </w:r>
      <w:r>
        <w:rPr>
          <w:rFonts w:hint="eastAsia" w:eastAsia="宋体" w:cs="Times New Roman"/>
          <w:b/>
          <w:bCs/>
          <w:u w:val="single"/>
        </w:rPr>
        <w:t>两阶段工具执行与结果验证</w:t>
      </w:r>
      <w:r>
        <w:rPr>
          <w:rFonts w:hint="eastAsia" w:eastAsia="宋体" w:cs="Times New Roman"/>
        </w:rPr>
        <w:t>：在决策层，创新性地采用网络搜索优先，知识分析在后的两阶段策略。优先调用网络工具获取实时信息确保时效性，再利用知识工具进行深度分析与交叉验证确保准确性，并对结果进行去重和优先级排序，在动态中寻求最优解。</w:t>
      </w:r>
    </w:p>
    <w:p w14:paraId="0CF5FD21">
      <w:pPr>
        <w:pStyle w:val="3"/>
        <w:ind w:firstLine="480"/>
        <w:rPr>
          <w:rFonts w:eastAsia="宋体" w:cs="Times New Roman"/>
        </w:rPr>
      </w:pPr>
    </w:p>
    <w:p w14:paraId="35ED5B54">
      <w:pPr>
        <w:pStyle w:val="4"/>
        <w:numPr>
          <w:ilvl w:val="1"/>
          <w:numId w:val="0"/>
        </w:numPr>
        <w:rPr>
          <w:rFonts w:eastAsia="宋体" w:cs="Times New Roman"/>
        </w:rPr>
      </w:pPr>
      <w:bookmarkStart w:id="57" w:name="_Toc29329"/>
      <w:r>
        <w:rPr>
          <w:rFonts w:eastAsia="宋体" w:cs="Times New Roman"/>
          <w:bCs w:val="0"/>
          <w:color w:val="000000"/>
        </w:rPr>
        <w:t>2.</w:t>
      </w:r>
      <w:r>
        <w:rPr>
          <w:rFonts w:hint="eastAsia" w:eastAsia="宋体" w:cs="Times New Roman"/>
          <w:bCs w:val="0"/>
          <w:color w:val="000000"/>
        </w:rPr>
        <w:t>5</w:t>
      </w:r>
      <w:commentRangeStart w:id="48"/>
      <w:r>
        <w:rPr>
          <w:rFonts w:hint="eastAsia" w:eastAsia="宋体" w:cs="Times New Roman"/>
        </w:rPr>
        <w:t>其他相关技术</w:t>
      </w:r>
      <w:commentRangeEnd w:id="48"/>
      <w:r>
        <w:rPr>
          <w:rStyle w:val="66"/>
          <w:rFonts w:ascii="Times New Roman" w:hAnsi="Times New Roman" w:eastAsia="宋体" w:cs="Times New Roman"/>
          <w:b w:val="0"/>
          <w:bCs w:val="0"/>
        </w:rPr>
        <w:commentReference w:id="48"/>
      </w:r>
      <w:bookmarkEnd w:id="57"/>
    </w:p>
    <w:p w14:paraId="09BC35B0">
      <w:pPr>
        <w:pStyle w:val="5"/>
        <w:numPr>
          <w:ilvl w:val="2"/>
          <w:numId w:val="0"/>
        </w:numPr>
        <w:rPr>
          <w:rFonts w:eastAsia="宋体" w:cs="Times New Roman"/>
        </w:rPr>
      </w:pPr>
      <w:bookmarkStart w:id="58" w:name="_Toc12796"/>
      <w:r>
        <w:rPr>
          <w:rFonts w:hint="eastAsia" w:eastAsia="宋体" w:cs="Times New Roman"/>
          <w:bCs w:val="0"/>
          <w:color w:val="000000"/>
        </w:rPr>
        <w:t>2.5.1</w:t>
      </w:r>
      <w:r>
        <w:rPr>
          <w:rFonts w:hint="eastAsia" w:eastAsia="宋体" w:cs="Times New Roman"/>
        </w:rPr>
        <w:t>接口与数据存储设计</w:t>
      </w:r>
      <w:bookmarkEnd w:id="58"/>
    </w:p>
    <w:p w14:paraId="622D28AD">
      <w:pPr>
        <w:pStyle w:val="3"/>
        <w:ind w:firstLine="480"/>
        <w:rPr>
          <w:rFonts w:eastAsia="宋体" w:cs="Times New Roman"/>
        </w:rPr>
      </w:pPr>
      <w:r>
        <w:rPr>
          <w:rFonts w:hint="eastAsia" w:eastAsia="宋体" w:cs="Times New Roman"/>
        </w:rPr>
        <w:t>系统提供两类核心接口：RESTful API用于常规请求（如/process），以及 WebSocket接口用于音频/图像流式传输与实时通信。所有接口采用JSON格式，并配备完善的错误码与状态反馈。</w:t>
      </w:r>
    </w:p>
    <w:p w14:paraId="780472BF">
      <w:pPr>
        <w:pStyle w:val="3"/>
        <w:ind w:firstLine="480"/>
        <w:rPr>
          <w:rFonts w:eastAsia="宋体" w:cs="Times New Roman"/>
        </w:rPr>
      </w:pPr>
    </w:p>
    <w:p w14:paraId="1B724A32">
      <w:pPr>
        <w:pStyle w:val="3"/>
        <w:ind w:firstLine="480"/>
        <w:rPr>
          <w:rFonts w:eastAsia="宋体" w:cs="Times New Roman"/>
        </w:rPr>
      </w:pPr>
      <w:r>
        <w:rPr>
          <w:rFonts w:hint="eastAsia" w:eastAsia="宋体" w:cs="Times New Roman"/>
        </w:rPr>
        <w:t>目前使用内存存储用于会话记忆、多模态协调状态等需要高速访问的临时数据。为满足数据持久化需求，可引入关系型数据库存储用户历史、会话记录，或使用Redis作为高性能缓存。</w:t>
      </w:r>
    </w:p>
    <w:p w14:paraId="08FD7212">
      <w:pPr>
        <w:pStyle w:val="5"/>
        <w:numPr>
          <w:ilvl w:val="2"/>
          <w:numId w:val="0"/>
        </w:numPr>
        <w:rPr>
          <w:rFonts w:eastAsia="宋体" w:cs="Times New Roman"/>
        </w:rPr>
      </w:pPr>
      <w:bookmarkStart w:id="59" w:name="_Toc15144"/>
      <w:r>
        <w:rPr>
          <w:rFonts w:hint="eastAsia" w:eastAsia="宋体" w:cs="Times New Roman"/>
          <w:bCs w:val="0"/>
          <w:color w:val="000000"/>
        </w:rPr>
        <w:t>2.5.2</w:t>
      </w:r>
      <w:r>
        <w:rPr>
          <w:rFonts w:hint="eastAsia" w:eastAsia="宋体" w:cs="Times New Roman"/>
        </w:rPr>
        <w:t>部署与监控方案</w:t>
      </w:r>
      <w:bookmarkEnd w:id="59"/>
    </w:p>
    <w:p w14:paraId="4F3992C9">
      <w:pPr>
        <w:pStyle w:val="3"/>
        <w:ind w:firstLine="480"/>
        <w:rPr>
          <w:rFonts w:eastAsia="宋体" w:cs="Times New Roman"/>
        </w:rPr>
      </w:pPr>
      <w:r>
        <w:rPr>
          <w:rFonts w:hint="eastAsia" w:eastAsia="宋体" w:cs="Times New Roman"/>
        </w:rPr>
        <w:t>使用Docker容器化部署，通过Docker Compose编排主应用、MCP Server等服务。可便捷部署于主流云服务器，并通过Nginx配置反向代理、负载均衡与SSL证书。</w:t>
      </w:r>
    </w:p>
    <w:p w14:paraId="0A10F8DD">
      <w:pPr>
        <w:pStyle w:val="3"/>
        <w:ind w:firstLine="480"/>
        <w:rPr>
          <w:rFonts w:eastAsia="宋体" w:cs="Times New Roman"/>
        </w:rPr>
      </w:pPr>
    </w:p>
    <w:p w14:paraId="257AF52D">
      <w:pPr>
        <w:pStyle w:val="3"/>
        <w:ind w:firstLine="480"/>
        <w:rPr>
          <w:rFonts w:eastAsia="宋体" w:cs="Times New Roman"/>
        </w:rPr>
      </w:pPr>
      <w:r>
        <w:rPr>
          <w:rFonts w:hint="eastAsia" w:eastAsia="宋体" w:cs="Times New Roman"/>
        </w:rPr>
        <w:t>监控方面，系统内置分级日志（DEBUG, INFO, ERROR等），输出至文件并支持轮转，便于问题追踪。</w:t>
      </w:r>
    </w:p>
    <w:p w14:paraId="0D5197C5">
      <w:pPr>
        <w:rPr>
          <w:rFonts w:eastAsia="宋体" w:cs="Times New Roman"/>
        </w:rPr>
        <w:sectPr>
          <w:pgSz w:w="11906" w:h="16838"/>
          <w:pgMar w:top="1440" w:right="1800" w:bottom="1440" w:left="1800" w:header="851" w:footer="992" w:gutter="0"/>
          <w:cols w:space="425" w:num="1"/>
          <w:docGrid w:type="lines" w:linePitch="312" w:charSpace="0"/>
        </w:sectPr>
      </w:pPr>
    </w:p>
    <w:p w14:paraId="031948A3">
      <w:pPr>
        <w:pStyle w:val="2"/>
        <w:numPr>
          <w:ilvl w:val="0"/>
          <w:numId w:val="0"/>
        </w:numPr>
        <w:rPr>
          <w:rFonts w:eastAsia="宋体" w:cs="Times New Roman"/>
        </w:rPr>
      </w:pPr>
      <w:bookmarkStart w:id="60" w:name="_Toc56710855"/>
      <w:bookmarkStart w:id="61" w:name="_Toc30469"/>
      <w:bookmarkStart w:id="62" w:name="_Toc56710962"/>
      <w:bookmarkStart w:id="63" w:name="_Toc56711153"/>
      <w:bookmarkStart w:id="64" w:name="_Toc56711400"/>
      <w:r>
        <w:rPr>
          <w:rFonts w:eastAsia="宋体" w:cs="Times New Roman"/>
        </w:rPr>
        <w:t>3</w:t>
      </w:r>
      <w:commentRangeStart w:id="49"/>
      <w:r>
        <w:rPr>
          <w:rFonts w:hint="eastAsia" w:eastAsia="宋体" w:cs="Times New Roman"/>
        </w:rPr>
        <w:t>项目计划</w:t>
      </w:r>
      <w:commentRangeEnd w:id="49"/>
      <w:r>
        <w:rPr>
          <w:rStyle w:val="66"/>
          <w:rFonts w:ascii="Times New Roman" w:hAnsi="Times New Roman" w:eastAsia="宋体" w:cs="Times New Roman"/>
          <w:b w:val="0"/>
          <w:bCs w:val="0"/>
          <w:kern w:val="2"/>
        </w:rPr>
        <w:commentReference w:id="49"/>
      </w:r>
      <w:bookmarkEnd w:id="1"/>
      <w:bookmarkEnd w:id="2"/>
      <w:bookmarkEnd w:id="3"/>
      <w:bookmarkEnd w:id="4"/>
      <w:bookmarkEnd w:id="5"/>
      <w:bookmarkEnd w:id="6"/>
      <w:bookmarkEnd w:id="7"/>
      <w:bookmarkEnd w:id="60"/>
      <w:bookmarkEnd w:id="61"/>
      <w:bookmarkEnd w:id="62"/>
      <w:bookmarkEnd w:id="63"/>
      <w:bookmarkEnd w:id="64"/>
      <w:bookmarkStart w:id="65" w:name="_Toc255826542"/>
      <w:bookmarkEnd w:id="65"/>
    </w:p>
    <w:p w14:paraId="6E89A096">
      <w:pPr>
        <w:pStyle w:val="4"/>
        <w:numPr>
          <w:ilvl w:val="1"/>
          <w:numId w:val="0"/>
        </w:numPr>
        <w:rPr>
          <w:rFonts w:eastAsia="宋体" w:cs="Times New Roman"/>
        </w:rPr>
      </w:pPr>
      <w:bookmarkStart w:id="66" w:name="_Toc29756"/>
      <w:r>
        <w:rPr>
          <w:rFonts w:eastAsia="宋体" w:cs="Times New Roman"/>
          <w:bCs w:val="0"/>
          <w:color w:val="000000"/>
        </w:rPr>
        <w:t>3.1</w:t>
      </w:r>
      <w:r>
        <w:rPr>
          <w:rFonts w:hint="eastAsia" w:eastAsia="宋体" w:cs="Times New Roman"/>
        </w:rPr>
        <w:t>可行性分析</w:t>
      </w:r>
      <w:bookmarkEnd w:id="66"/>
    </w:p>
    <w:p w14:paraId="4D2F3D0A">
      <w:pPr>
        <w:pStyle w:val="5"/>
        <w:numPr>
          <w:ilvl w:val="2"/>
          <w:numId w:val="0"/>
        </w:numPr>
        <w:rPr>
          <w:rFonts w:eastAsia="宋体" w:cs="Times New Roman"/>
        </w:rPr>
      </w:pPr>
      <w:bookmarkStart w:id="67" w:name="_Toc1377"/>
      <w:r>
        <w:rPr>
          <w:rFonts w:eastAsia="宋体" w:cs="Times New Roman"/>
          <w:bCs w:val="0"/>
          <w:color w:val="000000"/>
        </w:rPr>
        <w:t>3.1.1</w:t>
      </w:r>
      <w:r>
        <w:rPr>
          <w:rFonts w:hint="eastAsia" w:eastAsia="宋体" w:cs="Times New Roman"/>
        </w:rPr>
        <w:t>技术可行性分析</w:t>
      </w:r>
      <w:bookmarkEnd w:id="67"/>
    </w:p>
    <w:p w14:paraId="34288BA8">
      <w:pPr>
        <w:pStyle w:val="3"/>
        <w:ind w:firstLine="480"/>
        <w:rPr>
          <w:rFonts w:eastAsia="宋体" w:cs="Times New Roman"/>
        </w:rPr>
      </w:pPr>
      <w:r>
        <w:rPr>
          <w:rFonts w:hint="eastAsia" w:eastAsia="宋体" w:cs="Times New Roman"/>
        </w:rPr>
        <w:t>本项目的技术方案建立在成熟、可靠的技术栈与清晰的模块化架构之上，针对核心难点设计了经过验证的解决方案，整体具备高度的技术可行性。</w:t>
      </w:r>
    </w:p>
    <w:p w14:paraId="01C51E7B">
      <w:pPr>
        <w:pStyle w:val="6"/>
        <w:numPr>
          <w:ilvl w:val="3"/>
          <w:numId w:val="0"/>
        </w:numPr>
        <w:ind w:left="864" w:hanging="864"/>
        <w:rPr>
          <w:rFonts w:ascii="Times New Roman" w:hAnsi="Times New Roman" w:eastAsia="宋体" w:cs="Times New Roman"/>
          <w:sz w:val="24"/>
          <w:szCs w:val="24"/>
        </w:rPr>
      </w:pPr>
      <w:r>
        <w:rPr>
          <w:rFonts w:hint="eastAsia" w:ascii="Times New Roman" w:hAnsi="Times New Roman" w:eastAsia="宋体" w:cs="Times New Roman"/>
          <w:sz w:val="24"/>
          <w:szCs w:val="24"/>
        </w:rPr>
        <w:t>3.1.1.1核心技术成熟度</w:t>
      </w:r>
    </w:p>
    <w:p w14:paraId="42F07A3E">
      <w:pPr>
        <w:pStyle w:val="3"/>
        <w:ind w:firstLine="480"/>
        <w:rPr>
          <w:rFonts w:eastAsia="宋体" w:cs="Times New Roman"/>
        </w:rPr>
      </w:pPr>
      <w:r>
        <w:rPr>
          <w:rFonts w:hint="eastAsia" w:eastAsia="宋体" w:cs="Times New Roman"/>
        </w:rPr>
        <w:t>项目所依赖的各项关键技术均已发展成熟，拥有广泛的工业应用基础，技术风险可控。</w:t>
      </w:r>
    </w:p>
    <w:p w14:paraId="3306714F">
      <w:pPr>
        <w:pStyle w:val="6"/>
        <w:numPr>
          <w:ilvl w:val="3"/>
          <w:numId w:val="0"/>
        </w:numPr>
        <w:rPr>
          <w:rFonts w:ascii="Times New Roman" w:hAnsi="Times New Roman" w:eastAsia="宋体" w:cs="Times New Roman"/>
        </w:rPr>
      </w:pPr>
      <w:r>
        <w:rPr>
          <w:rFonts w:hint="eastAsia" w:ascii="Times New Roman" w:hAnsi="Times New Roman" w:eastAsia="宋体" w:cs="Times New Roman"/>
          <w:sz w:val="24"/>
          <w:szCs w:val="24"/>
        </w:rPr>
        <w:t>多模态感知技术：</w:t>
      </w:r>
    </w:p>
    <w:p w14:paraId="5B9D1B7A">
      <w:pPr>
        <w:pStyle w:val="3"/>
        <w:ind w:firstLine="480"/>
        <w:rPr>
          <w:rFonts w:eastAsia="宋体" w:cs="Times New Roman"/>
        </w:rPr>
      </w:pPr>
      <w:r>
        <w:rPr>
          <w:rFonts w:hint="eastAsia" w:eastAsia="宋体" w:cs="Times New Roman"/>
        </w:rPr>
        <w:t>物体检测采用业界主流的YOLOv8模型，平衡速度与精度。OCR识别集成百度智能云等高精度商业API，避免了自研的高昂成本与数据门槛。</w:t>
      </w:r>
    </w:p>
    <w:p w14:paraId="578BDD88">
      <w:pPr>
        <w:pStyle w:val="3"/>
        <w:ind w:firstLine="480"/>
        <w:rPr>
          <w:rFonts w:eastAsia="宋体" w:cs="Times New Roman"/>
        </w:rPr>
      </w:pPr>
    </w:p>
    <w:p w14:paraId="38E88643">
      <w:pPr>
        <w:pStyle w:val="3"/>
        <w:ind w:firstLine="480"/>
        <w:rPr>
          <w:rFonts w:eastAsia="宋体" w:cs="Times New Roman"/>
        </w:rPr>
      </w:pPr>
      <w:r>
        <w:rPr>
          <w:rFonts w:hint="eastAsia" w:eastAsia="宋体" w:cs="Times New Roman"/>
        </w:rPr>
        <w:t>语音识别采用FunASR等成熟的流式ASR模型，支持实时推理与中文优化。结合VAD（语音活动检测）、软件降噪等标准音频处理技术，可满足实时字幕与语音交互的精度与延迟要求。</w:t>
      </w:r>
    </w:p>
    <w:p w14:paraId="2A017372">
      <w:pPr>
        <w:pStyle w:val="3"/>
        <w:ind w:firstLine="480"/>
        <w:rPr>
          <w:rFonts w:eastAsia="宋体" w:cs="Times New Roman"/>
        </w:rPr>
      </w:pPr>
    </w:p>
    <w:p w14:paraId="57833A59">
      <w:pPr>
        <w:pStyle w:val="3"/>
        <w:ind w:firstLine="480"/>
        <w:rPr>
          <w:rFonts w:eastAsia="宋体" w:cs="Times New Roman"/>
        </w:rPr>
      </w:pPr>
      <w:r>
        <w:rPr>
          <w:rFonts w:hint="eastAsia" w:eastAsia="宋体" w:cs="Times New Roman"/>
        </w:rPr>
        <w:t>项目核心依赖于GPT-4、DeepSeek等成熟稳定的大语言模型（LLM）API服务。通过精心设计的提示词工程，能有效引导LLM完成意图理解、实体抽取与上下文推理。工具调用架构借鉴了成熟的插件化思想，支持灵活的功能调度。</w:t>
      </w:r>
    </w:p>
    <w:p w14:paraId="3112DC61">
      <w:pPr>
        <w:pStyle w:val="6"/>
        <w:numPr>
          <w:ilvl w:val="3"/>
          <w:numId w:val="0"/>
        </w:numPr>
        <w:rPr>
          <w:rFonts w:ascii="Times New Roman" w:hAnsi="Times New Roman" w:eastAsia="宋体" w:cs="Times New Roman"/>
        </w:rPr>
      </w:pPr>
      <w:r>
        <w:rPr>
          <w:rFonts w:hint="eastAsia" w:ascii="Times New Roman" w:hAnsi="Times New Roman" w:eastAsia="宋体" w:cs="Times New Roman"/>
          <w:sz w:val="24"/>
          <w:szCs w:val="24"/>
        </w:rPr>
        <w:t>AR交互与渲染技术：</w:t>
      </w:r>
    </w:p>
    <w:p w14:paraId="641B0C33">
      <w:pPr>
        <w:pStyle w:val="3"/>
        <w:ind w:firstLine="480"/>
        <w:rPr>
          <w:rFonts w:eastAsia="宋体" w:cs="Times New Roman"/>
        </w:rPr>
      </w:pPr>
      <w:r>
        <w:rPr>
          <w:rFonts w:hint="eastAsia" w:eastAsia="宋体" w:cs="Times New Roman"/>
        </w:rPr>
        <w:t>手势交互上基于Google MediaPipe这一成熟框架实现端侧实时手部关键点追踪，结合自研的防抖与悬停判定算法，实现了稳定、自然的“指尖指点”和“挥手即去”交互。</w:t>
      </w:r>
    </w:p>
    <w:p w14:paraId="79F3FC29">
      <w:pPr>
        <w:pStyle w:val="3"/>
        <w:ind w:firstLine="480"/>
        <w:rPr>
          <w:rFonts w:eastAsia="宋体" w:cs="Times New Roman"/>
        </w:rPr>
      </w:pPr>
    </w:p>
    <w:p w14:paraId="59B8C5A5">
      <w:pPr>
        <w:pStyle w:val="3"/>
        <w:ind w:firstLine="480"/>
        <w:rPr>
          <w:rFonts w:eastAsia="宋体" w:cs="Times New Roman"/>
        </w:rPr>
      </w:pPr>
      <w:r>
        <w:rPr>
          <w:rFonts w:hint="eastAsia" w:eastAsia="宋体" w:cs="Times New Roman"/>
        </w:rPr>
        <w:t>AR渲染方面基于RayNeo官方SDK，通过处理双目视差与像素级映射，已验证可在AR眼镜上实现无重影、低疲劳的视觉信息叠加。</w:t>
      </w:r>
    </w:p>
    <w:p w14:paraId="237DE3C5">
      <w:pPr>
        <w:pStyle w:val="6"/>
        <w:numPr>
          <w:ilvl w:val="3"/>
          <w:numId w:val="0"/>
        </w:numPr>
        <w:rPr>
          <w:rFonts w:ascii="Times New Roman" w:hAnsi="Times New Roman" w:eastAsia="宋体" w:cs="Times New Roman"/>
        </w:rPr>
      </w:pPr>
      <w:r>
        <w:rPr>
          <w:rFonts w:hint="eastAsia" w:ascii="Times New Roman" w:hAnsi="Times New Roman" w:eastAsia="宋体" w:cs="Times New Roman"/>
          <w:sz w:val="24"/>
          <w:szCs w:val="24"/>
        </w:rPr>
        <w:t>系统与通信技术：</w:t>
      </w:r>
    </w:p>
    <w:p w14:paraId="5DBADAD3">
      <w:pPr>
        <w:pStyle w:val="3"/>
        <w:ind w:firstLine="480"/>
        <w:rPr>
          <w:rFonts w:eastAsia="宋体" w:cs="Times New Roman"/>
        </w:rPr>
      </w:pPr>
      <w:r>
        <w:rPr>
          <w:rFonts w:hint="eastAsia" w:eastAsia="宋体" w:cs="Times New Roman"/>
        </w:rPr>
        <w:t>架构设计上采用经典的分层（感知</w:t>
      </w:r>
      <w:r>
        <w:rPr>
          <w:rFonts w:hint="eastAsia" w:eastAsia="宋体" w:cs="Times New Roman"/>
          <w:lang w:eastAsia="zh-CN"/>
        </w:rPr>
        <w:t>－</w:t>
      </w:r>
      <w:r>
        <w:rPr>
          <w:rFonts w:hint="eastAsia" w:eastAsia="宋体" w:cs="Times New Roman"/>
        </w:rPr>
        <w:t>理解</w:t>
      </w:r>
      <w:r>
        <w:rPr>
          <w:rFonts w:hint="eastAsia" w:eastAsia="宋体" w:cs="Times New Roman"/>
          <w:lang w:eastAsia="zh-CN"/>
        </w:rPr>
        <w:t>－</w:t>
      </w:r>
      <w:r>
        <w:rPr>
          <w:rFonts w:hint="eastAsia" w:eastAsia="宋体" w:cs="Times New Roman"/>
        </w:rPr>
        <w:t>决策</w:t>
      </w:r>
      <w:r>
        <w:rPr>
          <w:rFonts w:hint="eastAsia" w:eastAsia="宋体" w:cs="Times New Roman"/>
          <w:lang w:eastAsia="zh-CN"/>
        </w:rPr>
        <w:t>－</w:t>
      </w:r>
      <w:r>
        <w:rPr>
          <w:rFonts w:hint="eastAsia" w:eastAsia="宋体" w:cs="Times New Roman"/>
        </w:rPr>
        <w:t>响应）与模块化解耦设计，职责清晰，便于独立开发、测试与维护。</w:t>
      </w:r>
    </w:p>
    <w:p w14:paraId="3645803C">
      <w:pPr>
        <w:pStyle w:val="3"/>
        <w:ind w:firstLine="480"/>
        <w:rPr>
          <w:rFonts w:eastAsia="宋体" w:cs="Times New Roman"/>
        </w:rPr>
      </w:pPr>
    </w:p>
    <w:p w14:paraId="105F386F">
      <w:pPr>
        <w:pStyle w:val="3"/>
        <w:ind w:firstLine="480"/>
        <w:rPr>
          <w:rFonts w:eastAsia="宋体" w:cs="Times New Roman"/>
        </w:rPr>
      </w:pPr>
      <w:r>
        <w:rPr>
          <w:rFonts w:hint="eastAsia" w:eastAsia="宋体" w:cs="Times New Roman"/>
        </w:rPr>
        <w:t>项目采用WebSocket协议实现全双工流式通信，结合Server-Sent Events（SSE）用于服务端推送，均为广泛支持的成熟方案，能满足AR场景下的低延迟数据同步需求。</w:t>
      </w:r>
    </w:p>
    <w:p w14:paraId="69DC239A">
      <w:pPr>
        <w:pStyle w:val="3"/>
        <w:ind w:firstLine="480"/>
        <w:rPr>
          <w:rFonts w:eastAsia="宋体" w:cs="Times New Roman"/>
        </w:rPr>
      </w:pPr>
    </w:p>
    <w:p w14:paraId="24D18B6A">
      <w:pPr>
        <w:pStyle w:val="3"/>
        <w:ind w:firstLine="480"/>
        <w:rPr>
          <w:rFonts w:eastAsia="宋体" w:cs="Times New Roman"/>
        </w:rPr>
      </w:pPr>
      <w:r>
        <w:rPr>
          <w:rFonts w:hint="eastAsia" w:eastAsia="宋体" w:cs="Times New Roman"/>
        </w:rPr>
        <w:t>同时项目采用Docker容器化、RESTful API等云计算标准实践，保障了系统的可部署性、可扩展性与稳定性。</w:t>
      </w:r>
    </w:p>
    <w:p w14:paraId="4BDB2648">
      <w:pPr>
        <w:pStyle w:val="6"/>
        <w:numPr>
          <w:ilvl w:val="3"/>
          <w:numId w:val="0"/>
        </w:numPr>
        <w:ind w:left="864" w:hanging="864"/>
        <w:rPr>
          <w:rFonts w:ascii="Times New Roman" w:hAnsi="Times New Roman" w:eastAsia="宋体" w:cs="Times New Roman"/>
          <w:sz w:val="24"/>
          <w:szCs w:val="24"/>
        </w:rPr>
      </w:pPr>
      <w:r>
        <w:rPr>
          <w:rFonts w:hint="eastAsia" w:ascii="Times New Roman" w:hAnsi="Times New Roman" w:eastAsia="宋体" w:cs="Times New Roman"/>
          <w:sz w:val="24"/>
          <w:szCs w:val="24"/>
        </w:rPr>
        <w:t>3.1.1.2技术风险评估与应对</w:t>
      </w:r>
    </w:p>
    <w:p w14:paraId="47A2E1C3">
      <w:pPr>
        <w:pStyle w:val="3"/>
        <w:ind w:firstLine="480"/>
        <w:rPr>
          <w:rFonts w:eastAsia="宋体" w:cs="Times New Roman"/>
        </w:rPr>
      </w:pPr>
      <w:r>
        <w:rPr>
          <w:rFonts w:hint="eastAsia" w:eastAsia="宋体" w:cs="Times New Roman"/>
        </w:rPr>
        <w:t>尽管项目技术方案成熟可行，我们仍对实施过程中可能面临的主要技术风险进行了审慎评估，并制定了相应的应对策略。首先，系统的核心智能功能高度依赖外部的LLM、OCR及语音识别等云端API服务，存在服务不可用或性能波动的风险。为此，我们在架构设计中内置了多服务商备份与自动切换机制，并针对关键查询场景设计了智能降级策略，例如在网络搜索失败时无缝切换至本地知识库，确保基础服务的连续性与可用性。</w:t>
      </w:r>
    </w:p>
    <w:p w14:paraId="6441652C">
      <w:pPr>
        <w:pStyle w:val="3"/>
        <w:ind w:firstLine="480"/>
        <w:rPr>
          <w:rFonts w:eastAsia="宋体" w:cs="Times New Roman"/>
        </w:rPr>
      </w:pPr>
    </w:p>
    <w:p w14:paraId="2A8BCDDE">
      <w:pPr>
        <w:pStyle w:val="3"/>
        <w:ind w:firstLine="480"/>
        <w:rPr>
          <w:rFonts w:eastAsia="宋体" w:cs="Times New Roman"/>
        </w:rPr>
      </w:pPr>
      <w:r>
        <w:rPr>
          <w:rFonts w:hint="eastAsia" w:eastAsia="宋体" w:cs="Times New Roman"/>
        </w:rPr>
        <w:t>考虑到产品可能面临高并发访问的场景，存在性能瓶颈导致响应延迟的风险。我们通过采用全链路异步处理、数据库连接池及多级缓存机制进行深度优化，并在系统架构上支持水平扩展，以弹性应对流量压力。</w:t>
      </w:r>
    </w:p>
    <w:p w14:paraId="31901357">
      <w:pPr>
        <w:pStyle w:val="3"/>
        <w:ind w:firstLine="480"/>
        <w:rPr>
          <w:rFonts w:eastAsia="宋体" w:cs="Times New Roman"/>
        </w:rPr>
      </w:pPr>
    </w:p>
    <w:p w14:paraId="2A52EF92">
      <w:pPr>
        <w:pStyle w:val="3"/>
        <w:ind w:firstLine="480"/>
        <w:rPr>
          <w:rFonts w:eastAsia="宋体" w:cs="Times New Roman"/>
        </w:rPr>
      </w:pPr>
      <w:r>
        <w:rPr>
          <w:rFonts w:hint="eastAsia" w:eastAsia="宋体" w:cs="Times New Roman"/>
        </w:rPr>
        <w:t>不仅如此，人工智能技术本身迭代迅速，存在技术路线快速演进的风险。我们通过贯彻模块化与解耦的设计原则，将核心功能组件接口化，使得底层模型或服务在未来能够被平滑替换或升级，从而保障技术栈的长期生命力与灵活性。通过上述前瞻性的设计和应对措施，项目的整体技术风险已被控制在可接受的低水平范围内。</w:t>
      </w:r>
    </w:p>
    <w:p w14:paraId="39B7E2BB">
      <w:pPr>
        <w:pStyle w:val="6"/>
        <w:numPr>
          <w:ilvl w:val="3"/>
          <w:numId w:val="0"/>
        </w:numPr>
        <w:ind w:left="864" w:hanging="864"/>
        <w:rPr>
          <w:rFonts w:ascii="Times New Roman" w:hAnsi="Times New Roman" w:eastAsia="宋体" w:cs="Times New Roman"/>
          <w:sz w:val="24"/>
          <w:szCs w:val="24"/>
        </w:rPr>
      </w:pPr>
      <w:r>
        <w:rPr>
          <w:rFonts w:hint="eastAsia" w:ascii="Times New Roman" w:hAnsi="Times New Roman" w:eastAsia="宋体" w:cs="Times New Roman"/>
          <w:sz w:val="24"/>
          <w:szCs w:val="24"/>
        </w:rPr>
        <w:t>3.1.1.3总体结论</w:t>
      </w:r>
    </w:p>
    <w:p w14:paraId="71C1E321">
      <w:pPr>
        <w:pStyle w:val="3"/>
        <w:ind w:firstLine="480"/>
        <w:rPr>
          <w:rFonts w:eastAsia="宋体" w:cs="Times New Roman"/>
        </w:rPr>
      </w:pPr>
      <w:r>
        <w:rPr>
          <w:rFonts w:hint="eastAsia" w:eastAsia="宋体" w:cs="Times New Roman"/>
        </w:rPr>
        <w:t>综上所述，本项目技术方案所依托的核心技术栈成熟稳定，架构设计合理清晰。对项目推进中可预见的技术难点，均已规划了切实可行的解决路径，并能有效管控主要技术风险。因此，项目在技术层面完全可行，具备顺利开发与落地实施的条件。</w:t>
      </w:r>
    </w:p>
    <w:p w14:paraId="1C22F9F4">
      <w:pPr>
        <w:pStyle w:val="3"/>
        <w:ind w:firstLine="480"/>
        <w:rPr>
          <w:rFonts w:eastAsia="宋体" w:cs="Times New Roman"/>
        </w:rPr>
      </w:pPr>
    </w:p>
    <w:p w14:paraId="0DC088B9">
      <w:pPr>
        <w:pStyle w:val="5"/>
        <w:numPr>
          <w:ilvl w:val="2"/>
          <w:numId w:val="0"/>
        </w:numPr>
        <w:rPr>
          <w:rFonts w:eastAsia="宋体" w:cs="Times New Roman"/>
        </w:rPr>
      </w:pPr>
      <w:bookmarkStart w:id="68" w:name="_Toc9735"/>
      <w:r>
        <w:rPr>
          <w:rFonts w:eastAsia="宋体" w:cs="Times New Roman"/>
          <w:bCs w:val="0"/>
          <w:color w:val="000000"/>
        </w:rPr>
        <w:t>3.1.2</w:t>
      </w:r>
      <w:r>
        <w:rPr>
          <w:rFonts w:hint="eastAsia" w:eastAsia="宋体" w:cs="Times New Roman"/>
        </w:rPr>
        <w:t>资源可行性分析</w:t>
      </w:r>
      <w:bookmarkEnd w:id="68"/>
    </w:p>
    <w:tbl>
      <w:tblPr>
        <w:tblStyle w:val="38"/>
        <w:tblW w:w="0" w:type="auto"/>
        <w:tblCellSpacing w:w="15" w:type="dxa"/>
        <w:tblInd w:w="2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tblLayout w:type="autofit"/>
        <w:tblCellMar>
          <w:top w:w="0" w:type="dxa"/>
          <w:left w:w="0" w:type="dxa"/>
          <w:bottom w:w="0" w:type="dxa"/>
          <w:right w:w="0" w:type="dxa"/>
        </w:tblCellMar>
      </w:tblPr>
      <w:tblGrid>
        <w:gridCol w:w="674"/>
        <w:gridCol w:w="2975"/>
        <w:gridCol w:w="2847"/>
        <w:gridCol w:w="2130"/>
      </w:tblGrid>
      <w:tr w14:paraId="31237B5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310FC322">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资源类别</w:t>
            </w:r>
          </w:p>
        </w:tc>
        <w:tc>
          <w:tcPr>
            <w:tcW w:w="0" w:type="auto"/>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478A3289">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具体需求</w:t>
            </w:r>
          </w:p>
        </w:tc>
        <w:tc>
          <w:tcPr>
            <w:tcW w:w="0" w:type="auto"/>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0BE0F532">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当前资源/成本分析</w:t>
            </w:r>
          </w:p>
        </w:tc>
        <w:tc>
          <w:tcPr>
            <w:tcW w:w="0" w:type="auto"/>
            <w:tcBorders>
              <w:top w:val="single" w:color="FFFFFF" w:sz="8" w:space="0"/>
              <w:left w:val="single" w:color="FFFFFF" w:sz="8" w:space="0"/>
              <w:bottom w:val="single" w:color="FFFFFF" w:sz="8" w:space="0"/>
              <w:right w:val="single" w:color="FFFFFF" w:sz="8" w:space="0"/>
            </w:tcBorders>
            <w:shd w:val="clear" w:color="auto" w:fill="4F81BD" w:themeFill="accent1"/>
            <w:tcMar>
              <w:top w:w="80" w:type="dxa"/>
              <w:left w:w="120" w:type="dxa"/>
              <w:bottom w:w="80" w:type="dxa"/>
              <w:right w:w="120" w:type="dxa"/>
            </w:tcMar>
            <w:vAlign w:val="center"/>
          </w:tcPr>
          <w:p w14:paraId="07A2CE50">
            <w:pPr>
              <w:widowControl/>
              <w:snapToGrid w:val="0"/>
              <w:jc w:val="center"/>
              <w:rPr>
                <w:rFonts w:hint="eastAsia" w:ascii="Times New Roman" w:hAnsi="Times New Roman" w:eastAsia="宋体" w:cs="Times New Roman"/>
                <w:b/>
                <w:bCs/>
                <w:color w:val="FFFFFF"/>
                <w:kern w:val="0"/>
                <w:sz w:val="24"/>
                <w:szCs w:val="24"/>
                <w:lang w:bidi="ar"/>
              </w:rPr>
            </w:pPr>
            <w:r>
              <w:rPr>
                <w:rFonts w:ascii="Times New Roman" w:hAnsi="Times New Roman" w:eastAsia="宋体" w:cs="Times New Roman"/>
                <w:b/>
                <w:bCs/>
                <w:color w:val="FFFFFF"/>
                <w:kern w:val="0"/>
                <w:sz w:val="24"/>
                <w:szCs w:val="24"/>
                <w:lang w:bidi="ar"/>
              </w:rPr>
              <w:t>可行性评估与备注</w:t>
            </w:r>
          </w:p>
        </w:tc>
      </w:tr>
      <w:tr w14:paraId="5F4A6B7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F68AB66">
            <w:pPr>
              <w:widowControl/>
              <w:snapToGrid w:val="0"/>
              <w:jc w:val="center"/>
              <w:rPr>
                <w:rFonts w:hint="eastAsia" w:ascii="Times New Roman" w:hAnsi="Times New Roman" w:eastAsia="宋体" w:cs="Times New Roman"/>
                <w:bCs/>
                <w:color w:val="000000"/>
                <w:kern w:val="0"/>
                <w:sz w:val="24"/>
                <w:szCs w:val="24"/>
                <w:lang w:bidi="ar"/>
              </w:rPr>
            </w:pPr>
            <w:r>
              <w:rPr>
                <w:rFonts w:ascii="Times New Roman" w:hAnsi="Times New Roman" w:eastAsia="宋体" w:cs="Times New Roman"/>
                <w:b/>
                <w:color w:val="000000"/>
                <w:kern w:val="0"/>
                <w:sz w:val="24"/>
                <w:szCs w:val="24"/>
                <w:lang w:bidi="ar"/>
              </w:rPr>
              <w:t>人力资源</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636E209">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前端/AR开发</w:t>
            </w:r>
            <w:r>
              <w:rPr>
                <w:rFonts w:hint="eastAsia" w:ascii="Times New Roman" w:hAnsi="Times New Roman" w:eastAsia="宋体" w:cs="Times New Roman"/>
                <w:b/>
                <w:bCs/>
                <w:color w:val="000000"/>
                <w:sz w:val="21"/>
                <w:u w:val="single"/>
                <w:lang w:eastAsia="zh-CN" w:bidi="ar"/>
              </w:rPr>
              <w:t>（</w:t>
            </w:r>
            <w:r>
              <w:rPr>
                <w:rFonts w:hint="eastAsia" w:ascii="Times New Roman" w:hAnsi="Times New Roman" w:eastAsia="宋体" w:cs="Times New Roman"/>
                <w:b/>
                <w:bCs/>
                <w:color w:val="000000"/>
                <w:sz w:val="21"/>
                <w:u w:val="single"/>
                <w:lang w:bidi="ar"/>
              </w:rPr>
              <w:t>1</w:t>
            </w:r>
            <w:r>
              <w:rPr>
                <w:rFonts w:ascii="Times New Roman" w:hAnsi="Times New Roman" w:eastAsia="宋体" w:cs="Times New Roman"/>
                <w:b/>
                <w:bCs/>
                <w:color w:val="000000"/>
                <w:sz w:val="21"/>
                <w:u w:val="single"/>
                <w:lang w:bidi="ar"/>
              </w:rPr>
              <w:t>人</w:t>
            </w:r>
            <w:r>
              <w:rPr>
                <w:rFonts w:hint="eastAsia" w:ascii="Times New Roman" w:hAnsi="Times New Roman" w:eastAsia="宋体" w:cs="Times New Roman"/>
                <w:b/>
                <w:bCs/>
                <w:color w:val="000000"/>
                <w:sz w:val="21"/>
                <w:u w:val="single"/>
                <w:lang w:eastAsia="zh-CN" w:bidi="ar"/>
              </w:rPr>
              <w:t>）</w:t>
            </w:r>
            <w:r>
              <w:rPr>
                <w:rFonts w:ascii="Times New Roman" w:hAnsi="Times New Roman" w:eastAsia="宋体" w:cs="Times New Roman"/>
                <w:color w:val="000000"/>
                <w:sz w:val="21"/>
                <w:lang w:bidi="ar"/>
              </w:rPr>
              <w:t>：负责Android客户端与UI渲染。</w:t>
            </w:r>
          </w:p>
          <w:p w14:paraId="409EC7B7">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后端</w:t>
            </w:r>
            <w:r>
              <w:rPr>
                <w:rFonts w:hint="eastAsia" w:ascii="Times New Roman" w:hAnsi="Times New Roman" w:eastAsia="宋体" w:cs="Times New Roman"/>
                <w:b/>
                <w:bCs/>
                <w:color w:val="000000"/>
                <w:sz w:val="21"/>
                <w:u w:val="single"/>
                <w:lang w:bidi="ar"/>
              </w:rPr>
              <w:t>架构</w:t>
            </w:r>
            <w:r>
              <w:rPr>
                <w:rFonts w:ascii="Times New Roman" w:hAnsi="Times New Roman" w:eastAsia="宋体" w:cs="Times New Roman"/>
                <w:b/>
                <w:bCs/>
                <w:color w:val="000000"/>
                <w:sz w:val="21"/>
                <w:u w:val="single"/>
                <w:lang w:bidi="ar"/>
              </w:rPr>
              <w:t>开发</w:t>
            </w:r>
            <w:r>
              <w:rPr>
                <w:rFonts w:hint="eastAsia" w:ascii="Times New Roman" w:hAnsi="Times New Roman" w:eastAsia="宋体" w:cs="Times New Roman"/>
                <w:b/>
                <w:bCs/>
                <w:color w:val="000000"/>
                <w:sz w:val="21"/>
                <w:u w:val="single"/>
                <w:lang w:eastAsia="zh-CN" w:bidi="ar"/>
              </w:rPr>
              <w:t>（</w:t>
            </w:r>
            <w:r>
              <w:rPr>
                <w:rFonts w:hint="eastAsia" w:ascii="Times New Roman" w:hAnsi="Times New Roman" w:eastAsia="宋体" w:cs="Times New Roman"/>
                <w:b/>
                <w:bCs/>
                <w:color w:val="000000"/>
                <w:sz w:val="21"/>
                <w:u w:val="single"/>
                <w:lang w:bidi="ar"/>
              </w:rPr>
              <w:t>1</w:t>
            </w:r>
            <w:r>
              <w:rPr>
                <w:rFonts w:ascii="Times New Roman" w:hAnsi="Times New Roman" w:eastAsia="宋体" w:cs="Times New Roman"/>
                <w:b/>
                <w:bCs/>
                <w:color w:val="000000"/>
                <w:sz w:val="21"/>
                <w:u w:val="single"/>
                <w:lang w:bidi="ar"/>
              </w:rPr>
              <w:t>人</w:t>
            </w:r>
            <w:r>
              <w:rPr>
                <w:rFonts w:hint="eastAsia" w:ascii="Times New Roman" w:hAnsi="Times New Roman" w:eastAsia="宋体" w:cs="Times New Roman"/>
                <w:b/>
                <w:bCs/>
                <w:color w:val="000000"/>
                <w:sz w:val="21"/>
                <w:u w:val="single"/>
                <w:lang w:eastAsia="zh-CN" w:bidi="ar"/>
              </w:rPr>
              <w:t>）</w:t>
            </w:r>
            <w:r>
              <w:rPr>
                <w:rFonts w:ascii="Times New Roman" w:hAnsi="Times New Roman" w:eastAsia="宋体" w:cs="Times New Roman"/>
                <w:color w:val="000000"/>
                <w:sz w:val="21"/>
                <w:lang w:bidi="ar"/>
              </w:rPr>
              <w:t>：负责架构、API与工具集成。</w:t>
            </w:r>
          </w:p>
          <w:p w14:paraId="541C6B18">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算法</w:t>
            </w:r>
            <w:r>
              <w:rPr>
                <w:rFonts w:hint="eastAsia" w:ascii="Times New Roman" w:hAnsi="Times New Roman" w:eastAsia="宋体" w:cs="Times New Roman"/>
                <w:b/>
                <w:bCs/>
                <w:color w:val="000000"/>
                <w:sz w:val="21"/>
                <w:u w:val="single"/>
                <w:lang w:bidi="ar"/>
              </w:rPr>
              <w:t>模块开发</w:t>
            </w:r>
            <w:r>
              <w:rPr>
                <w:rFonts w:hint="eastAsia" w:ascii="Times New Roman" w:hAnsi="Times New Roman" w:eastAsia="宋体" w:cs="Times New Roman"/>
                <w:b/>
                <w:bCs/>
                <w:color w:val="000000"/>
                <w:sz w:val="21"/>
                <w:u w:val="single"/>
                <w:lang w:eastAsia="zh-CN" w:bidi="ar"/>
              </w:rPr>
              <w:t>（</w:t>
            </w:r>
            <w:r>
              <w:rPr>
                <w:rFonts w:ascii="Times New Roman" w:hAnsi="Times New Roman" w:eastAsia="宋体" w:cs="Times New Roman"/>
                <w:b/>
                <w:bCs/>
                <w:color w:val="000000"/>
                <w:sz w:val="21"/>
                <w:u w:val="single"/>
                <w:lang w:bidi="ar"/>
              </w:rPr>
              <w:t>2人</w:t>
            </w:r>
            <w:r>
              <w:rPr>
                <w:rFonts w:hint="eastAsia" w:ascii="Times New Roman" w:hAnsi="Times New Roman" w:eastAsia="宋体" w:cs="Times New Roman"/>
                <w:b/>
                <w:bCs/>
                <w:color w:val="000000"/>
                <w:sz w:val="21"/>
                <w:u w:val="single"/>
                <w:lang w:eastAsia="zh-CN" w:bidi="ar"/>
              </w:rPr>
              <w:t>）</w:t>
            </w:r>
            <w:r>
              <w:rPr>
                <w:rFonts w:ascii="Times New Roman" w:hAnsi="Times New Roman" w:eastAsia="宋体" w:cs="Times New Roman"/>
                <w:color w:val="000000"/>
                <w:sz w:val="21"/>
                <w:lang w:bidi="ar"/>
              </w:rPr>
              <w:t>：负责OCR、</w:t>
            </w:r>
            <w:r>
              <w:rPr>
                <w:rFonts w:hint="eastAsia" w:ascii="Times New Roman" w:hAnsi="Times New Roman" w:eastAsia="宋体" w:cs="Times New Roman"/>
                <w:color w:val="000000"/>
                <w:sz w:val="21"/>
                <w:lang w:bidi="ar"/>
              </w:rPr>
              <w:t>物体</w:t>
            </w:r>
            <w:r>
              <w:rPr>
                <w:rFonts w:ascii="Times New Roman" w:hAnsi="Times New Roman" w:eastAsia="宋体" w:cs="Times New Roman"/>
                <w:color w:val="000000"/>
                <w:sz w:val="21"/>
                <w:lang w:bidi="ar"/>
              </w:rPr>
              <w:t>检测与ASR优化。</w:t>
            </w:r>
          </w:p>
          <w:p w14:paraId="5F1A760C">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54208B64">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当前团队</w:t>
            </w:r>
            <w:r>
              <w:rPr>
                <w:rFonts w:ascii="Times New Roman" w:hAnsi="Times New Roman" w:eastAsia="宋体" w:cs="Times New Roman"/>
                <w:b/>
                <w:bCs/>
                <w:color w:val="000000"/>
                <w:sz w:val="21"/>
                <w:u w:val="single"/>
                <w:lang w:bidi="ar"/>
              </w:rPr>
              <w:t>配置已满足开发需求</w:t>
            </w:r>
            <w:r>
              <w:rPr>
                <w:rFonts w:hint="eastAsia" w:ascii="Times New Roman" w:hAnsi="Times New Roman" w:eastAsia="宋体" w:cs="Times New Roman"/>
                <w:color w:val="000000"/>
                <w:sz w:val="21"/>
                <w:lang w:bidi="ar"/>
              </w:rPr>
              <w:t>，</w:t>
            </w:r>
            <w:r>
              <w:rPr>
                <w:rFonts w:ascii="Times New Roman" w:hAnsi="Times New Roman" w:eastAsia="宋体" w:cs="Times New Roman"/>
                <w:color w:val="000000"/>
                <w:sz w:val="21"/>
                <w:lang w:bidi="ar"/>
              </w:rPr>
              <w:t>项目组已由具备相关技能的后端、前端及算法同学组成，核心人员齐备。</w:t>
            </w:r>
          </w:p>
          <w:p w14:paraId="6670C4EC">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bidi="ar"/>
              </w:rPr>
              <w:t>同时</w:t>
            </w:r>
            <w:r>
              <w:rPr>
                <w:rFonts w:ascii="Times New Roman" w:hAnsi="Times New Roman" w:eastAsia="宋体" w:cs="Times New Roman"/>
                <w:b/>
                <w:bCs/>
                <w:color w:val="000000"/>
                <w:sz w:val="21"/>
                <w:u w:val="single"/>
                <w:lang w:bidi="ar"/>
              </w:rPr>
              <w:t>技能匹配度高</w:t>
            </w:r>
            <w:r>
              <w:rPr>
                <w:rFonts w:hint="eastAsia" w:ascii="Times New Roman" w:hAnsi="Times New Roman" w:eastAsia="宋体" w:cs="Times New Roman"/>
                <w:color w:val="000000"/>
                <w:sz w:val="21"/>
                <w:lang w:bidi="ar"/>
              </w:rPr>
              <w:t>，</w:t>
            </w:r>
            <w:r>
              <w:rPr>
                <w:rFonts w:ascii="Times New Roman" w:hAnsi="Times New Roman" w:eastAsia="宋体" w:cs="Times New Roman"/>
                <w:color w:val="000000"/>
                <w:sz w:val="21"/>
                <w:lang w:bidi="ar"/>
              </w:rPr>
              <w:t>成员熟练掌握 Python/FastAPI、Android/Jetpack、YOLO/OCR/ASR集成 等关键技术栈。</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4A9F89BE">
            <w:pPr>
              <w:widowControl/>
              <w:spacing w:line="12" w:lineRule="atLeast"/>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人力资源充足。现有团队结构完整，技能匹配，可支撑从开发到上线的全过程。初期测试与运维可由开发人员协作承担，无关键资源缺口。</w:t>
            </w:r>
          </w:p>
        </w:tc>
      </w:tr>
      <w:tr w14:paraId="00660F6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07B4251A">
            <w:pPr>
              <w:widowControl/>
              <w:snapToGrid w:val="0"/>
              <w:jc w:val="center"/>
              <w:rPr>
                <w:rFonts w:hint="eastAsia" w:ascii="Times New Roman" w:hAnsi="Times New Roman" w:eastAsia="宋体" w:cs="Times New Roman"/>
                <w:bCs/>
                <w:color w:val="000000"/>
                <w:kern w:val="0"/>
                <w:sz w:val="24"/>
                <w:szCs w:val="24"/>
                <w:lang w:bidi="ar"/>
              </w:rPr>
            </w:pPr>
            <w:r>
              <w:rPr>
                <w:rFonts w:ascii="Times New Roman" w:hAnsi="Times New Roman" w:eastAsia="宋体" w:cs="Times New Roman"/>
                <w:b/>
                <w:color w:val="000000"/>
                <w:kern w:val="0"/>
                <w:sz w:val="24"/>
                <w:szCs w:val="24"/>
                <w:lang w:bidi="ar"/>
              </w:rPr>
              <w:t>硬件资源</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8D07B07">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开发与测试环境</w:t>
            </w:r>
            <w:r>
              <w:rPr>
                <w:rFonts w:hint="eastAsia" w:ascii="Times New Roman" w:hAnsi="Times New Roman" w:eastAsia="宋体" w:cs="Times New Roman"/>
                <w:color w:val="000000"/>
                <w:sz w:val="21"/>
                <w:lang w:bidi="ar"/>
              </w:rPr>
              <w:t>：采用</w:t>
            </w:r>
            <w:r>
              <w:rPr>
                <w:rFonts w:ascii="Times New Roman" w:hAnsi="Times New Roman" w:eastAsia="宋体" w:cs="Times New Roman"/>
                <w:color w:val="000000"/>
                <w:sz w:val="21"/>
                <w:lang w:bidi="ar"/>
              </w:rPr>
              <w:t>高性能开发PC。</w:t>
            </w:r>
            <w:r>
              <w:rPr>
                <w:rFonts w:hint="eastAsia" w:ascii="Times New Roman" w:hAnsi="Times New Roman" w:eastAsia="宋体" w:cs="Times New Roman"/>
                <w:color w:val="000000"/>
                <w:sz w:val="21"/>
                <w:lang w:bidi="ar"/>
              </w:rPr>
              <w:t>前端</w:t>
            </w:r>
            <w:r>
              <w:rPr>
                <w:rFonts w:ascii="Times New Roman" w:hAnsi="Times New Roman" w:eastAsia="宋体" w:cs="Times New Roman"/>
                <w:color w:val="000000"/>
                <w:sz w:val="21"/>
                <w:lang w:bidi="ar"/>
              </w:rPr>
              <w:t>AR眼镜</w:t>
            </w:r>
            <w:r>
              <w:rPr>
                <w:rFonts w:hint="eastAsia" w:ascii="Times New Roman" w:hAnsi="Times New Roman" w:eastAsia="宋体" w:cs="Times New Roman"/>
                <w:color w:val="000000"/>
                <w:sz w:val="21"/>
                <w:lang w:bidi="ar"/>
              </w:rPr>
              <w:t>使用</w:t>
            </w:r>
            <w:r>
              <w:rPr>
                <w:rFonts w:ascii="Times New Roman" w:hAnsi="Times New Roman" w:eastAsia="宋体" w:cs="Times New Roman"/>
                <w:color w:val="000000"/>
                <w:sz w:val="21"/>
                <w:lang w:bidi="ar"/>
              </w:rPr>
              <w:t>RayNeo X2开发机。</w:t>
            </w:r>
            <w:r>
              <w:rPr>
                <w:rFonts w:hint="eastAsia" w:ascii="Times New Roman" w:hAnsi="Times New Roman" w:eastAsia="宋体" w:cs="Times New Roman"/>
                <w:color w:val="000000"/>
                <w:sz w:val="21"/>
                <w:lang w:bidi="ar"/>
              </w:rPr>
              <w:t>同时还具备</w:t>
            </w:r>
            <w:r>
              <w:rPr>
                <w:rFonts w:ascii="Times New Roman" w:hAnsi="Times New Roman" w:eastAsia="宋体" w:cs="Times New Roman"/>
                <w:color w:val="000000"/>
                <w:sz w:val="21"/>
                <w:lang w:bidi="ar"/>
              </w:rPr>
              <w:t>实体药品包装等测试物料。</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4BF4B66">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团队已持有RayNeo X2 AR眼镜开发机及高性能工作站，满足真机调试需求。</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47651666">
            <w:pPr>
              <w:widowControl/>
              <w:spacing w:line="12" w:lineRule="atLeast"/>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硬件资源充足，成本可控。关键设备已具备。</w:t>
            </w:r>
          </w:p>
        </w:tc>
      </w:tr>
      <w:tr w14:paraId="31C1852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90DE156">
            <w:pPr>
              <w:widowControl/>
              <w:snapToGrid w:val="0"/>
              <w:jc w:val="center"/>
              <w:rPr>
                <w:rFonts w:hint="eastAsia" w:ascii="Times New Roman" w:hAnsi="Times New Roman" w:eastAsia="宋体" w:cs="Times New Roman"/>
                <w:bCs/>
                <w:color w:val="000000"/>
                <w:kern w:val="0"/>
                <w:sz w:val="24"/>
                <w:szCs w:val="24"/>
                <w:lang w:bidi="ar"/>
              </w:rPr>
            </w:pPr>
            <w:r>
              <w:rPr>
                <w:rFonts w:ascii="Times New Roman" w:hAnsi="Times New Roman" w:eastAsia="宋体" w:cs="Times New Roman"/>
                <w:b/>
                <w:color w:val="000000"/>
                <w:kern w:val="0"/>
                <w:sz w:val="24"/>
                <w:szCs w:val="24"/>
                <w:lang w:bidi="ar"/>
              </w:rPr>
              <w:t>软件与服务</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56B2C58">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eastAsia="zh-CN" w:bidi="ar"/>
              </w:rPr>
              <w:t>1.</w:t>
            </w:r>
            <w:r>
              <w:rPr>
                <w:rFonts w:ascii="Times New Roman" w:hAnsi="Times New Roman" w:eastAsia="宋体" w:cs="Times New Roman"/>
                <w:b/>
                <w:bCs/>
                <w:color w:val="000000"/>
                <w:sz w:val="21"/>
                <w:u w:val="single"/>
                <w:lang w:bidi="ar"/>
              </w:rPr>
              <w:t>开源框架</w:t>
            </w:r>
            <w:r>
              <w:rPr>
                <w:rFonts w:hint="eastAsia" w:ascii="Times New Roman" w:hAnsi="Times New Roman" w:eastAsia="宋体" w:cs="Times New Roman"/>
                <w:color w:val="000000"/>
                <w:sz w:val="21"/>
                <w:lang w:bidi="ar"/>
              </w:rPr>
              <w:t>：</w:t>
            </w:r>
          </w:p>
          <w:p w14:paraId="7F6635A4">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FastAPI, Docker, YOLOv8, FunASR等。</w:t>
            </w:r>
          </w:p>
          <w:p w14:paraId="38417F1A">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eastAsia="zh-CN" w:bidi="ar"/>
              </w:rPr>
              <w:t>2.</w:t>
            </w:r>
            <w:r>
              <w:rPr>
                <w:rFonts w:ascii="Times New Roman" w:hAnsi="Times New Roman" w:eastAsia="宋体" w:cs="Times New Roman"/>
                <w:b/>
                <w:bCs/>
                <w:color w:val="000000"/>
                <w:sz w:val="21"/>
                <w:u w:val="single"/>
                <w:lang w:bidi="ar"/>
              </w:rPr>
              <w:t>核心付费API</w:t>
            </w:r>
            <w:r>
              <w:rPr>
                <w:rFonts w:hint="eastAsia" w:ascii="Times New Roman" w:hAnsi="Times New Roman" w:eastAsia="宋体" w:cs="Times New Roman"/>
                <w:color w:val="000000"/>
                <w:sz w:val="21"/>
                <w:lang w:bidi="ar"/>
              </w:rPr>
              <w:t>：</w:t>
            </w:r>
          </w:p>
          <w:p w14:paraId="45E3CD13">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LLM API</w:t>
            </w:r>
            <w:r>
              <w:rPr>
                <w:rFonts w:ascii="Times New Roman" w:hAnsi="Times New Roman" w:eastAsia="宋体" w:cs="Times New Roman"/>
                <w:color w:val="000000"/>
                <w:sz w:val="21"/>
                <w:lang w:bidi="ar"/>
              </w:rPr>
              <w:t>：用于意图理解。</w:t>
            </w:r>
          </w:p>
          <w:p w14:paraId="297A2C2D">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高精度OCR API</w:t>
            </w:r>
            <w:r>
              <w:rPr>
                <w:rFonts w:ascii="Times New Roman" w:hAnsi="Times New Roman" w:eastAsia="宋体" w:cs="Times New Roman"/>
                <w:color w:val="000000"/>
                <w:sz w:val="21"/>
                <w:lang w:bidi="ar"/>
              </w:rPr>
              <w:t>：用于关键文字识别。</w:t>
            </w:r>
          </w:p>
          <w:p w14:paraId="45540C13">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搜索API(SerpAPI</w:t>
            </w:r>
            <w:r>
              <w:rPr>
                <w:rFonts w:hint="eastAsia" w:ascii="Times New Roman" w:hAnsi="Times New Roman" w:eastAsia="宋体" w:cs="Times New Roman"/>
                <w:b/>
                <w:bCs/>
                <w:color w:val="000000"/>
                <w:sz w:val="21"/>
                <w:u w:val="single"/>
                <w:lang w:eastAsia="zh-CN" w:bidi="ar"/>
              </w:rPr>
              <w:t>）</w:t>
            </w:r>
            <w:r>
              <w:rPr>
                <w:rFonts w:ascii="Times New Roman" w:hAnsi="Times New Roman" w:eastAsia="宋体" w:cs="Times New Roman"/>
                <w:color w:val="000000"/>
                <w:sz w:val="21"/>
                <w:lang w:bidi="ar"/>
              </w:rPr>
              <w:t>：获取实时信息。</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EFC1B6F">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lang w:bidi="ar"/>
              </w:rPr>
              <w:t>开源软件零成本</w:t>
            </w:r>
            <w:r>
              <w:rPr>
                <w:rFonts w:hint="eastAsia" w:ascii="Times New Roman" w:hAnsi="Times New Roman" w:eastAsia="宋体" w:cs="Times New Roman"/>
                <w:color w:val="000000"/>
                <w:sz w:val="21"/>
                <w:lang w:bidi="ar"/>
              </w:rPr>
              <w:t>，</w:t>
            </w:r>
            <w:r>
              <w:rPr>
                <w:rFonts w:ascii="Times New Roman" w:hAnsi="Times New Roman" w:eastAsia="宋体" w:cs="Times New Roman"/>
                <w:color w:val="000000"/>
                <w:sz w:val="21"/>
                <w:lang w:bidi="ar"/>
              </w:rPr>
              <w:t>基础框架与算法均采用成熟开源方案。</w:t>
            </w:r>
          </w:p>
          <w:p w14:paraId="1F7A138C">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API服务成本可控</w:t>
            </w:r>
            <w:r>
              <w:rPr>
                <w:rFonts w:ascii="Times New Roman" w:hAnsi="Times New Roman" w:eastAsia="宋体" w:cs="Times New Roman"/>
                <w:color w:val="000000"/>
                <w:sz w:val="21"/>
                <w:lang w:bidi="ar"/>
              </w:rPr>
              <w:t>：</w:t>
            </w:r>
          </w:p>
          <w:p w14:paraId="62019E36">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LLM API：约50-200</w:t>
            </w:r>
            <w:r>
              <w:rPr>
                <w:rFonts w:hint="eastAsia" w:ascii="Times New Roman" w:hAnsi="Times New Roman" w:eastAsia="宋体" w:cs="Times New Roman"/>
                <w:color w:val="000000"/>
                <w:sz w:val="21"/>
                <w:lang w:bidi="ar"/>
              </w:rPr>
              <w:t>元</w:t>
            </w:r>
            <w:r>
              <w:rPr>
                <w:rFonts w:ascii="Times New Roman" w:hAnsi="Times New Roman" w:eastAsia="宋体" w:cs="Times New Roman"/>
                <w:color w:val="000000"/>
                <w:sz w:val="21"/>
                <w:lang w:bidi="ar"/>
              </w:rPr>
              <w:t>/月。</w:t>
            </w:r>
          </w:p>
          <w:p w14:paraId="615655D2">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OCR API：约30-150元/月。</w:t>
            </w:r>
          </w:p>
          <w:p w14:paraId="5BCAB562">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搜索API：约150-300</w:t>
            </w:r>
            <w:r>
              <w:rPr>
                <w:rFonts w:hint="eastAsia" w:ascii="Times New Roman" w:hAnsi="Times New Roman" w:eastAsia="宋体" w:cs="Times New Roman"/>
                <w:color w:val="000000"/>
                <w:sz w:val="21"/>
                <w:lang w:bidi="ar"/>
              </w:rPr>
              <w:t>元</w:t>
            </w:r>
            <w:r>
              <w:rPr>
                <w:rFonts w:ascii="Times New Roman" w:hAnsi="Times New Roman" w:eastAsia="宋体" w:cs="Times New Roman"/>
                <w:color w:val="000000"/>
                <w:sz w:val="21"/>
                <w:lang w:bidi="ar"/>
              </w:rPr>
              <w:t>/月。</w:t>
            </w:r>
          </w:p>
          <w:p w14:paraId="63D6A5C6">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color w:val="000000"/>
                <w:sz w:val="21"/>
                <w:lang w:bidi="ar"/>
              </w:rPr>
              <w:t>合计初期月成本约</w:t>
            </w:r>
            <w:r>
              <w:rPr>
                <w:rFonts w:hint="eastAsia" w:ascii="Times New Roman" w:hAnsi="Times New Roman" w:eastAsia="宋体" w:cs="Times New Roman"/>
                <w:color w:val="000000"/>
                <w:sz w:val="21"/>
                <w:lang w:bidi="ar"/>
              </w:rPr>
              <w:t>2</w:t>
            </w:r>
            <w:r>
              <w:rPr>
                <w:rFonts w:ascii="Times New Roman" w:hAnsi="Times New Roman" w:eastAsia="宋体" w:cs="Times New Roman"/>
                <w:color w:val="000000"/>
                <w:sz w:val="21"/>
                <w:lang w:bidi="ar"/>
              </w:rPr>
              <w:t>00-</w:t>
            </w:r>
            <w:r>
              <w:rPr>
                <w:rFonts w:hint="eastAsia" w:ascii="Times New Roman" w:hAnsi="Times New Roman" w:eastAsia="宋体" w:cs="Times New Roman"/>
                <w:color w:val="000000"/>
                <w:sz w:val="21"/>
                <w:lang w:bidi="ar"/>
              </w:rPr>
              <w:t>6</w:t>
            </w:r>
            <w:r>
              <w:rPr>
                <w:rFonts w:ascii="Times New Roman" w:hAnsi="Times New Roman" w:eastAsia="宋体" w:cs="Times New Roman"/>
                <w:color w:val="000000"/>
                <w:sz w:val="21"/>
                <w:lang w:bidi="ar"/>
              </w:rPr>
              <w:t>00元。</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2CA6F75">
            <w:pPr>
              <w:widowControl/>
              <w:spacing w:line="12" w:lineRule="atLeast"/>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软件资源充足，成本可控。核心技术栈免费，付费服务为成熟的按量计费模式，初期成本低，且具备明确的优化空间。</w:t>
            </w:r>
          </w:p>
        </w:tc>
      </w:tr>
      <w:tr w14:paraId="28FD7F7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75DC45B0">
            <w:pPr>
              <w:widowControl/>
              <w:snapToGrid w:val="0"/>
              <w:jc w:val="center"/>
              <w:rPr>
                <w:rFonts w:hint="eastAsia" w:ascii="Times New Roman" w:hAnsi="Times New Roman" w:eastAsia="宋体" w:cs="Times New Roman"/>
                <w:bCs/>
                <w:color w:val="000000"/>
                <w:kern w:val="0"/>
                <w:sz w:val="24"/>
                <w:szCs w:val="24"/>
                <w:lang w:bidi="ar"/>
              </w:rPr>
            </w:pPr>
            <w:r>
              <w:rPr>
                <w:rFonts w:ascii="Times New Roman" w:hAnsi="Times New Roman" w:eastAsia="宋体" w:cs="Times New Roman"/>
                <w:b/>
                <w:color w:val="000000"/>
                <w:kern w:val="0"/>
                <w:sz w:val="24"/>
                <w:szCs w:val="24"/>
                <w:lang w:bidi="ar"/>
              </w:rPr>
              <w:t>数据资源</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32728A7C">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eastAsia="zh-CN" w:bidi="ar"/>
              </w:rPr>
              <w:t>1.</w:t>
            </w:r>
            <w:r>
              <w:rPr>
                <w:rFonts w:ascii="Times New Roman" w:hAnsi="Times New Roman" w:eastAsia="宋体" w:cs="Times New Roman"/>
                <w:b/>
                <w:bCs/>
                <w:color w:val="000000"/>
                <w:sz w:val="21"/>
                <w:u w:val="single"/>
                <w:lang w:bidi="ar"/>
              </w:rPr>
              <w:t>算法优化数据</w:t>
            </w:r>
            <w:r>
              <w:rPr>
                <w:rFonts w:hint="eastAsia" w:ascii="Times New Roman" w:hAnsi="Times New Roman" w:eastAsia="宋体" w:cs="Times New Roman"/>
                <w:color w:val="000000"/>
                <w:sz w:val="21"/>
                <w:lang w:bidi="ar"/>
              </w:rPr>
              <w:t>：</w:t>
            </w:r>
          </w:p>
          <w:p w14:paraId="46FCB2DA">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bidi="ar"/>
              </w:rPr>
              <w:t>采用</w:t>
            </w:r>
            <w:r>
              <w:rPr>
                <w:rFonts w:ascii="Times New Roman" w:hAnsi="Times New Roman" w:eastAsia="宋体" w:cs="Times New Roman"/>
                <w:color w:val="000000"/>
                <w:sz w:val="21"/>
                <w:lang w:bidi="ar"/>
              </w:rPr>
              <w:t>公开数据集与自建药品包装图像。</w:t>
            </w:r>
          </w:p>
          <w:p w14:paraId="58968836">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eastAsia="zh-CN" w:bidi="ar"/>
              </w:rPr>
              <w:t>2.</w:t>
            </w:r>
            <w:r>
              <w:rPr>
                <w:rFonts w:ascii="Times New Roman" w:hAnsi="Times New Roman" w:eastAsia="宋体" w:cs="Times New Roman"/>
                <w:b/>
                <w:bCs/>
                <w:color w:val="000000"/>
                <w:sz w:val="21"/>
                <w:u w:val="single"/>
                <w:lang w:bidi="ar"/>
              </w:rPr>
              <w:t>测试验证数据</w:t>
            </w:r>
            <w:r>
              <w:rPr>
                <w:rFonts w:hint="eastAsia" w:ascii="Times New Roman" w:hAnsi="Times New Roman" w:eastAsia="宋体" w:cs="Times New Roman"/>
                <w:color w:val="000000"/>
                <w:sz w:val="21"/>
                <w:lang w:bidi="ar"/>
              </w:rPr>
              <w:t>：</w:t>
            </w:r>
          </w:p>
          <w:p w14:paraId="68B322EB">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hint="eastAsia" w:ascii="Times New Roman" w:hAnsi="Times New Roman" w:eastAsia="宋体" w:cs="Times New Roman"/>
                <w:color w:val="000000"/>
                <w:sz w:val="21"/>
                <w:lang w:bidi="ar"/>
              </w:rPr>
              <w:t>需</w:t>
            </w:r>
            <w:r>
              <w:rPr>
                <w:rFonts w:ascii="Times New Roman" w:hAnsi="Times New Roman" w:eastAsia="宋体" w:cs="Times New Roman"/>
                <w:color w:val="000000"/>
                <w:sz w:val="21"/>
                <w:lang w:bidi="ar"/>
              </w:rPr>
              <w:t>涵盖不同场景的语音与图像样本。</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352E398A">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获取成本低</w:t>
            </w:r>
            <w:r>
              <w:rPr>
                <w:rFonts w:ascii="Times New Roman" w:hAnsi="Times New Roman" w:eastAsia="宋体" w:cs="Times New Roman"/>
                <w:color w:val="000000"/>
                <w:sz w:val="21"/>
                <w:lang w:bidi="ar"/>
              </w:rPr>
              <w:t>：</w:t>
            </w:r>
          </w:p>
          <w:p w14:paraId="66F577CC">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公开数据</w:t>
            </w:r>
            <w:r>
              <w:rPr>
                <w:rFonts w:ascii="Times New Roman" w:hAnsi="Times New Roman" w:eastAsia="宋体" w:cs="Times New Roman"/>
                <w:color w:val="000000"/>
                <w:sz w:val="21"/>
                <w:lang w:bidi="ar"/>
              </w:rPr>
              <w:t>：</w:t>
            </w:r>
            <w:r>
              <w:rPr>
                <w:rFonts w:hint="eastAsia" w:ascii="Times New Roman" w:hAnsi="Times New Roman" w:eastAsia="宋体" w:cs="Times New Roman"/>
                <w:color w:val="000000"/>
                <w:sz w:val="21"/>
                <w:lang w:bidi="ar"/>
              </w:rPr>
              <w:t>可</w:t>
            </w:r>
            <w:r>
              <w:rPr>
                <w:rFonts w:ascii="Times New Roman" w:hAnsi="Times New Roman" w:eastAsia="宋体" w:cs="Times New Roman"/>
                <w:color w:val="000000"/>
                <w:sz w:val="21"/>
                <w:lang w:bidi="ar"/>
              </w:rPr>
              <w:t>免费获取。</w:t>
            </w:r>
          </w:p>
          <w:p w14:paraId="24FF7F79">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自建数据</w:t>
            </w:r>
            <w:r>
              <w:rPr>
                <w:rFonts w:ascii="Times New Roman" w:hAnsi="Times New Roman" w:eastAsia="宋体" w:cs="Times New Roman"/>
                <w:color w:val="000000"/>
                <w:sz w:val="21"/>
                <w:lang w:bidi="ar"/>
              </w:rPr>
              <w:t>：团队自行收集标注，成本主要为人力。</w:t>
            </w:r>
          </w:p>
          <w:p w14:paraId="55F77D64">
            <w:pPr>
              <w:pStyle w:val="35"/>
              <w:pBdr>
                <w:top w:val="none" w:color="1F1F1F" w:sz="0" w:space="0"/>
                <w:left w:val="none" w:color="1F1F1F" w:sz="0" w:space="0"/>
                <w:bottom w:val="none" w:color="1F1F1F" w:sz="0" w:space="0"/>
                <w:right w:val="none" w:color="1F1F1F" w:sz="0" w:space="0"/>
              </w:pBdr>
              <w:spacing w:before="0" w:beforeAutospacing="0" w:after="0" w:afterAutospacing="0" w:line="12" w:lineRule="atLeast"/>
              <w:rPr>
                <w:rFonts w:hint="eastAsia" w:ascii="Times New Roman" w:hAnsi="Times New Roman" w:eastAsia="宋体" w:cs="Times New Roman"/>
                <w:color w:val="000000"/>
                <w:sz w:val="21"/>
                <w:lang w:bidi="ar"/>
              </w:rPr>
            </w:pPr>
            <w:r>
              <w:rPr>
                <w:rFonts w:ascii="Times New Roman" w:hAnsi="Times New Roman" w:eastAsia="宋体" w:cs="Times New Roman"/>
                <w:b/>
                <w:bCs/>
                <w:color w:val="000000"/>
                <w:sz w:val="21"/>
                <w:u w:val="single"/>
                <w:lang w:bidi="ar"/>
              </w:rPr>
              <w:t>测试数据</w:t>
            </w:r>
            <w:r>
              <w:rPr>
                <w:rFonts w:ascii="Times New Roman" w:hAnsi="Times New Roman" w:eastAsia="宋体" w:cs="Times New Roman"/>
                <w:color w:val="000000"/>
                <w:sz w:val="21"/>
                <w:lang w:bidi="ar"/>
              </w:rPr>
              <w:t>：预估</w:t>
            </w:r>
            <w:r>
              <w:rPr>
                <w:rFonts w:hint="eastAsia" w:ascii="Times New Roman" w:hAnsi="Times New Roman" w:eastAsia="宋体" w:cs="Times New Roman"/>
                <w:color w:val="000000"/>
                <w:sz w:val="21"/>
                <w:lang w:bidi="ar"/>
              </w:rPr>
              <w:t>成本较低</w:t>
            </w:r>
            <w:r>
              <w:rPr>
                <w:rFonts w:ascii="Times New Roman" w:hAnsi="Times New Roman" w:eastAsia="宋体" w:cs="Times New Roman"/>
                <w:color w:val="000000"/>
                <w:sz w:val="21"/>
                <w:lang w:bidi="ar"/>
              </w:rPr>
              <w:t>。</w:t>
            </w:r>
          </w:p>
        </w:tc>
        <w:tc>
          <w:tcPr>
            <w:tcW w:w="0" w:type="auto"/>
            <w:tcBorders>
              <w:top w:val="single" w:color="FFFFFF" w:sz="8" w:space="0"/>
              <w:left w:val="single" w:color="FFFFFF" w:sz="8" w:space="0"/>
              <w:bottom w:val="single" w:color="FFFFFF" w:sz="8" w:space="0"/>
              <w:right w:val="single" w:color="FFFFFF" w:sz="8" w:space="0"/>
            </w:tcBorders>
            <w:shd w:val="clear" w:color="auto" w:fill="EDF2F8" w:themeFill="accent1" w:themeFillTint="19"/>
            <w:tcMar>
              <w:top w:w="80" w:type="dxa"/>
              <w:left w:w="120" w:type="dxa"/>
              <w:bottom w:w="80" w:type="dxa"/>
              <w:right w:w="120" w:type="dxa"/>
            </w:tcMar>
            <w:vAlign w:val="center"/>
          </w:tcPr>
          <w:p w14:paraId="115D8440">
            <w:pPr>
              <w:widowControl/>
              <w:spacing w:line="12" w:lineRule="atLeast"/>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数据资源充足。采用公开数据+自建数据模式，能以极低成本满足模型训练与各种边缘场景的测试需求。</w:t>
            </w:r>
          </w:p>
        </w:tc>
      </w:tr>
      <w:tr w14:paraId="735AED5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5188999F">
            <w:pPr>
              <w:widowControl/>
              <w:snapToGrid w:val="0"/>
              <w:jc w:val="center"/>
              <w:rPr>
                <w:rFonts w:hint="eastAsia" w:ascii="Times New Roman" w:hAnsi="Times New Roman" w:eastAsia="宋体" w:cs="Times New Roman"/>
                <w:bCs/>
                <w:color w:val="000000"/>
                <w:kern w:val="0"/>
                <w:sz w:val="24"/>
                <w:szCs w:val="24"/>
                <w:lang w:bidi="ar"/>
              </w:rPr>
            </w:pPr>
            <w:r>
              <w:rPr>
                <w:rFonts w:ascii="Times New Roman" w:hAnsi="Times New Roman" w:eastAsia="宋体" w:cs="Times New Roman"/>
                <w:b/>
                <w:color w:val="000000"/>
                <w:kern w:val="0"/>
                <w:sz w:val="24"/>
                <w:szCs w:val="24"/>
                <w:lang w:bidi="ar"/>
              </w:rPr>
              <w:t>时间资源</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3CA85497">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项目开发总周期</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779E6ACB">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预估周期</w:t>
            </w:r>
            <w:r>
              <w:rPr>
                <w:rFonts w:hint="eastAsia" w:ascii="Times New Roman" w:hAnsi="Times New Roman" w:eastAsia="宋体" w:cs="Times New Roman"/>
                <w:color w:val="000000"/>
                <w:kern w:val="0"/>
                <w:lang w:bidi="ar"/>
              </w:rPr>
              <w:t>18</w:t>
            </w:r>
            <w:r>
              <w:rPr>
                <w:rFonts w:ascii="Times New Roman" w:hAnsi="Times New Roman" w:eastAsia="宋体" w:cs="Times New Roman"/>
                <w:color w:val="000000"/>
                <w:kern w:val="0"/>
                <w:lang w:bidi="ar"/>
              </w:rPr>
              <w:t xml:space="preserve">周 </w:t>
            </w:r>
            <w:r>
              <w:rPr>
                <w:rFonts w:hint="eastAsia" w:ascii="Times New Roman" w:hAnsi="Times New Roman" w:eastAsia="宋体" w:cs="Times New Roman"/>
                <w:color w:val="000000"/>
                <w:kern w:val="0"/>
                <w:lang w:eastAsia="zh-CN" w:bidi="ar"/>
              </w:rPr>
              <w:t>（</w:t>
            </w:r>
            <w:r>
              <w:rPr>
                <w:rFonts w:ascii="Times New Roman" w:hAnsi="Times New Roman" w:eastAsia="宋体" w:cs="Times New Roman"/>
                <w:color w:val="000000"/>
                <w:kern w:val="0"/>
                <w:lang w:bidi="ar"/>
              </w:rPr>
              <w:t>约</w:t>
            </w:r>
            <w:r>
              <w:rPr>
                <w:rFonts w:hint="eastAsia" w:ascii="Times New Roman" w:hAnsi="Times New Roman" w:eastAsia="宋体" w:cs="Times New Roman"/>
                <w:color w:val="000000"/>
                <w:kern w:val="0"/>
                <w:lang w:bidi="ar"/>
              </w:rPr>
              <w:t>4</w:t>
            </w:r>
            <w:r>
              <w:rPr>
                <w:rFonts w:ascii="Times New Roman" w:hAnsi="Times New Roman" w:eastAsia="宋体" w:cs="Times New Roman"/>
                <w:color w:val="000000"/>
                <w:kern w:val="0"/>
                <w:lang w:bidi="ar"/>
              </w:rPr>
              <w:t>个月</w:t>
            </w:r>
            <w:r>
              <w:rPr>
                <w:rFonts w:hint="eastAsia" w:ascii="Times New Roman" w:hAnsi="Times New Roman" w:eastAsia="宋体" w:cs="Times New Roman"/>
                <w:color w:val="000000"/>
                <w:kern w:val="0"/>
                <w:lang w:eastAsia="zh-CN" w:bidi="ar"/>
              </w:rPr>
              <w:t>）</w:t>
            </w:r>
            <w:r>
              <w:rPr>
                <w:rFonts w:ascii="Times New Roman" w:hAnsi="Times New Roman" w:eastAsia="宋体" w:cs="Times New Roman"/>
                <w:color w:val="000000"/>
                <w:kern w:val="0"/>
                <w:lang w:bidi="ar"/>
              </w:rPr>
              <w:t>：</w:t>
            </w:r>
          </w:p>
          <w:p w14:paraId="35FEFEB6">
            <w:pPr>
              <w:widowControl/>
              <w:snapToGrid w:val="0"/>
              <w:jc w:val="left"/>
              <w:rPr>
                <w:rFonts w:hint="eastAsia" w:ascii="Times New Roman" w:hAnsi="Times New Roman" w:eastAsia="宋体" w:cs="Times New Roman"/>
                <w:color w:val="000000"/>
                <w:kern w:val="0"/>
                <w:lang w:bidi="ar"/>
              </w:rPr>
            </w:pPr>
            <w:r>
              <w:rPr>
                <w:rFonts w:hint="eastAsia" w:ascii="Times New Roman" w:hAnsi="Times New Roman" w:eastAsia="宋体" w:cs="Times New Roman"/>
                <w:color w:val="000000"/>
                <w:kern w:val="0"/>
                <w:lang w:bidi="ar"/>
              </w:rPr>
              <w:t>初赛框架</w:t>
            </w:r>
            <w:r>
              <w:rPr>
                <w:rFonts w:ascii="Times New Roman" w:hAnsi="Times New Roman" w:eastAsia="宋体" w:cs="Times New Roman"/>
                <w:color w:val="000000"/>
                <w:kern w:val="0"/>
                <w:lang w:bidi="ar"/>
              </w:rPr>
              <w:t>：</w:t>
            </w:r>
            <w:r>
              <w:rPr>
                <w:rFonts w:hint="eastAsia" w:ascii="Times New Roman" w:hAnsi="Times New Roman" w:eastAsia="宋体" w:cs="Times New Roman"/>
                <w:color w:val="000000"/>
                <w:kern w:val="0"/>
                <w:lang w:bidi="ar"/>
              </w:rPr>
              <w:t>2</w:t>
            </w:r>
            <w:r>
              <w:rPr>
                <w:rFonts w:ascii="Times New Roman" w:hAnsi="Times New Roman" w:eastAsia="宋体" w:cs="Times New Roman"/>
                <w:color w:val="000000"/>
                <w:kern w:val="0"/>
                <w:lang w:bidi="ar"/>
              </w:rPr>
              <w:t>周</w:t>
            </w:r>
          </w:p>
          <w:p w14:paraId="0C52E7EC">
            <w:pPr>
              <w:widowControl/>
              <w:snapToGrid w:val="0"/>
              <w:jc w:val="left"/>
              <w:rPr>
                <w:rFonts w:hint="eastAsia" w:ascii="Times New Roman" w:hAnsi="Times New Roman" w:eastAsia="宋体" w:cs="Times New Roman"/>
                <w:color w:val="000000"/>
                <w:kern w:val="0"/>
                <w:lang w:bidi="ar"/>
              </w:rPr>
            </w:pPr>
            <w:r>
              <w:rPr>
                <w:rFonts w:hint="eastAsia" w:ascii="Times New Roman" w:hAnsi="Times New Roman" w:eastAsia="宋体" w:cs="Times New Roman"/>
                <w:color w:val="000000"/>
                <w:kern w:val="0"/>
                <w:lang w:bidi="ar"/>
              </w:rPr>
              <w:t>功能扩展</w:t>
            </w:r>
            <w:r>
              <w:rPr>
                <w:rFonts w:ascii="Times New Roman" w:hAnsi="Times New Roman" w:eastAsia="宋体" w:cs="Times New Roman"/>
                <w:color w:val="000000"/>
                <w:kern w:val="0"/>
                <w:lang w:bidi="ar"/>
              </w:rPr>
              <w:t>：</w:t>
            </w:r>
            <w:r>
              <w:rPr>
                <w:rFonts w:hint="eastAsia" w:ascii="Times New Roman" w:hAnsi="Times New Roman" w:eastAsia="宋体" w:cs="Times New Roman"/>
                <w:color w:val="000000"/>
                <w:kern w:val="0"/>
                <w:lang w:bidi="ar"/>
              </w:rPr>
              <w:t>11</w:t>
            </w:r>
            <w:r>
              <w:rPr>
                <w:rFonts w:ascii="Times New Roman" w:hAnsi="Times New Roman" w:eastAsia="宋体" w:cs="Times New Roman"/>
                <w:color w:val="000000"/>
                <w:kern w:val="0"/>
                <w:lang w:bidi="ar"/>
              </w:rPr>
              <w:t>周</w:t>
            </w:r>
          </w:p>
          <w:p w14:paraId="5F83E7EB">
            <w:pPr>
              <w:widowControl/>
              <w:snapToGrid w:val="0"/>
              <w:jc w:val="left"/>
              <w:rPr>
                <w:rFonts w:hint="eastAsia" w:ascii="Times New Roman" w:hAnsi="Times New Roman" w:eastAsia="宋体" w:cs="Times New Roman"/>
                <w:color w:val="000000"/>
                <w:kern w:val="0"/>
                <w:lang w:bidi="ar"/>
              </w:rPr>
            </w:pPr>
            <w:r>
              <w:rPr>
                <w:rFonts w:hint="eastAsia" w:ascii="Times New Roman" w:hAnsi="Times New Roman" w:eastAsia="宋体" w:cs="Times New Roman"/>
                <w:color w:val="000000"/>
                <w:kern w:val="0"/>
                <w:lang w:bidi="ar"/>
              </w:rPr>
              <w:t>创新深化</w:t>
            </w:r>
            <w:r>
              <w:rPr>
                <w:rFonts w:ascii="Times New Roman" w:hAnsi="Times New Roman" w:eastAsia="宋体" w:cs="Times New Roman"/>
                <w:color w:val="000000"/>
                <w:kern w:val="0"/>
                <w:lang w:bidi="ar"/>
              </w:rPr>
              <w:t>：</w:t>
            </w:r>
            <w:r>
              <w:rPr>
                <w:rFonts w:hint="eastAsia" w:ascii="Times New Roman" w:hAnsi="Times New Roman" w:eastAsia="宋体" w:cs="Times New Roman"/>
                <w:color w:val="000000"/>
                <w:kern w:val="0"/>
                <w:lang w:bidi="ar"/>
              </w:rPr>
              <w:t>4</w:t>
            </w:r>
            <w:r>
              <w:rPr>
                <w:rFonts w:ascii="Times New Roman" w:hAnsi="Times New Roman" w:eastAsia="宋体" w:cs="Times New Roman"/>
                <w:color w:val="000000"/>
                <w:kern w:val="0"/>
                <w:lang w:bidi="ar"/>
              </w:rPr>
              <w:t>周</w:t>
            </w:r>
          </w:p>
          <w:p w14:paraId="62B77AF4">
            <w:pPr>
              <w:widowControl/>
              <w:snapToGrid w:val="0"/>
              <w:jc w:val="left"/>
              <w:rPr>
                <w:rFonts w:hint="eastAsia" w:ascii="Times New Roman" w:hAnsi="Times New Roman" w:eastAsia="宋体" w:cs="Times New Roman"/>
                <w:color w:val="000000"/>
                <w:kern w:val="0"/>
                <w:lang w:bidi="ar"/>
              </w:rPr>
            </w:pPr>
            <w:r>
              <w:rPr>
                <w:rFonts w:hint="eastAsia" w:ascii="Times New Roman" w:hAnsi="Times New Roman" w:eastAsia="宋体" w:cs="Times New Roman"/>
                <w:color w:val="000000"/>
                <w:kern w:val="0"/>
                <w:lang w:bidi="ar"/>
              </w:rPr>
              <w:t>总结演示</w:t>
            </w:r>
            <w:r>
              <w:rPr>
                <w:rFonts w:ascii="Times New Roman" w:hAnsi="Times New Roman" w:eastAsia="宋体" w:cs="Times New Roman"/>
                <w:color w:val="000000"/>
                <w:kern w:val="0"/>
                <w:lang w:bidi="ar"/>
              </w:rPr>
              <w:t>：</w:t>
            </w:r>
            <w:r>
              <w:rPr>
                <w:rFonts w:hint="eastAsia" w:ascii="Times New Roman" w:hAnsi="Times New Roman" w:eastAsia="宋体" w:cs="Times New Roman"/>
                <w:color w:val="000000"/>
                <w:kern w:val="0"/>
                <w:lang w:bidi="ar"/>
              </w:rPr>
              <w:t>1</w:t>
            </w:r>
            <w:r>
              <w:rPr>
                <w:rFonts w:ascii="Times New Roman" w:hAnsi="Times New Roman" w:eastAsia="宋体" w:cs="Times New Roman"/>
                <w:color w:val="000000"/>
                <w:kern w:val="0"/>
                <w:lang w:bidi="ar"/>
              </w:rPr>
              <w:t>周</w:t>
            </w:r>
          </w:p>
        </w:tc>
        <w:tc>
          <w:tcPr>
            <w:tcW w:w="0" w:type="auto"/>
            <w:tcBorders>
              <w:top w:val="single" w:color="FFFFFF" w:sz="8" w:space="0"/>
              <w:left w:val="single" w:color="FFFFFF" w:sz="8" w:space="0"/>
              <w:bottom w:val="single" w:color="FFFFFF" w:sz="8" w:space="0"/>
              <w:right w:val="single" w:color="FFFFFF" w:sz="8" w:space="0"/>
            </w:tcBorders>
            <w:shd w:val="clear" w:color="auto" w:fill="B8CCE4" w:themeFill="accent1" w:themeFillTint="66"/>
            <w:tcMar>
              <w:top w:w="80" w:type="dxa"/>
              <w:left w:w="120" w:type="dxa"/>
              <w:bottom w:w="80" w:type="dxa"/>
              <w:right w:w="120" w:type="dxa"/>
            </w:tcMar>
            <w:vAlign w:val="center"/>
          </w:tcPr>
          <w:p w14:paraId="623387BF">
            <w:pPr>
              <w:widowControl/>
              <w:snapToGrid w:val="0"/>
              <w:jc w:val="left"/>
              <w:rPr>
                <w:rFonts w:hint="eastAsia" w:ascii="Times New Roman" w:hAnsi="Times New Roman" w:eastAsia="宋体" w:cs="Times New Roman"/>
                <w:color w:val="000000"/>
                <w:kern w:val="0"/>
                <w:lang w:bidi="ar"/>
              </w:rPr>
            </w:pPr>
            <w:r>
              <w:rPr>
                <w:rFonts w:ascii="Times New Roman" w:hAnsi="Times New Roman" w:eastAsia="宋体" w:cs="Times New Roman"/>
                <w:color w:val="000000"/>
                <w:kern w:val="0"/>
                <w:lang w:bidi="ar"/>
              </w:rPr>
              <w:t>时间安排合理。赛题周期与项目复杂度匹配，采用模块化开发与分阶段交付策略，确保按时完成。</w:t>
            </w:r>
          </w:p>
        </w:tc>
      </w:tr>
    </w:tbl>
    <w:p w14:paraId="54853E4A">
      <w:pPr>
        <w:pStyle w:val="3"/>
        <w:ind w:firstLine="0" w:firstLineChars="0"/>
        <w:rPr>
          <w:rFonts w:eastAsia="宋体" w:cs="Times New Roman"/>
        </w:rPr>
      </w:pPr>
    </w:p>
    <w:p w14:paraId="51196D4E">
      <w:pPr>
        <w:pStyle w:val="5"/>
        <w:numPr>
          <w:ilvl w:val="2"/>
          <w:numId w:val="0"/>
        </w:numPr>
        <w:rPr>
          <w:rFonts w:eastAsia="宋体" w:cs="Times New Roman"/>
        </w:rPr>
      </w:pPr>
      <w:bookmarkStart w:id="69" w:name="_Toc15494"/>
      <w:r>
        <w:rPr>
          <w:rFonts w:eastAsia="宋体" w:cs="Times New Roman"/>
          <w:bCs w:val="0"/>
          <w:color w:val="000000"/>
        </w:rPr>
        <w:t>3.1.3</w:t>
      </w:r>
      <w:r>
        <w:rPr>
          <w:rFonts w:hint="eastAsia" w:eastAsia="宋体" w:cs="Times New Roman"/>
        </w:rPr>
        <w:t>市场可行性分析</w:t>
      </w:r>
      <w:bookmarkEnd w:id="69"/>
    </w:p>
    <w:p w14:paraId="565C1A38">
      <w:pPr>
        <w:pStyle w:val="5"/>
        <w:keepNext w:val="0"/>
        <w:keepLines w:val="0"/>
        <w:widowControl/>
        <w:numPr>
          <w:ilvl w:val="0"/>
          <w:numId w:val="0"/>
        </w:numPr>
        <w:ind w:left="425" w:hanging="425"/>
        <w:rPr>
          <w:rFonts w:eastAsia="宋体" w:cs="Times New Roman"/>
        </w:rPr>
      </w:pPr>
      <w:bookmarkStart w:id="70" w:name="_Toc29097"/>
      <w:r>
        <w:rPr>
          <w:rFonts w:hint="eastAsia" w:eastAsia="宋体" w:cs="Times New Roman"/>
          <w:lang w:eastAsia="zh-CN"/>
        </w:rPr>
        <w:t>1.</w:t>
      </w:r>
      <w:r>
        <w:rPr>
          <w:rFonts w:eastAsia="宋体" w:cs="Times New Roman"/>
        </w:rPr>
        <w:t>需求分析</w:t>
      </w:r>
      <w:bookmarkEnd w:id="70"/>
    </w:p>
    <w:p w14:paraId="31B32D27">
      <w:pPr>
        <w:pStyle w:val="3"/>
        <w:ind w:firstLine="480"/>
        <w:rPr>
          <w:rFonts w:eastAsia="宋体" w:cs="Times New Roman"/>
        </w:rPr>
      </w:pPr>
      <w:r>
        <w:rPr>
          <w:rFonts w:hint="eastAsia" w:eastAsia="宋体" w:cs="Times New Roman"/>
        </w:rPr>
        <w:t>雷音视界的目标市场边界清晰且规模庞大，核心覆盖三类高需求人群。我国视障及弱视人群达千万级规模，该群体在药品识别、信息阅读和环境感知等方面长期面临刚性信息获取障碍，亟需精准高效的智能辅助工具；</w:t>
      </w:r>
      <w:commentRangeStart w:id="50"/>
      <w:r>
        <w:rPr>
          <w:rFonts w:hint="eastAsia" w:eastAsia="宋体" w:cs="Times New Roman"/>
        </w:rPr>
        <w:t>60 岁及以上老年人口已超 2.6 亿</w:t>
      </w:r>
      <w:commentRangeEnd w:id="50"/>
      <w:r>
        <w:rPr>
          <w:rFonts w:eastAsia="宋体" w:cs="Times New Roman"/>
        </w:rPr>
        <w:commentReference w:id="50"/>
      </w:r>
      <w:r>
        <w:rPr>
          <w:rFonts w:hint="eastAsia" w:eastAsia="宋体" w:cs="Times New Roman"/>
        </w:rPr>
        <w:t>，随着视力、听力及操作能力自然衰退，适老化、无障碍智能辅助工具的需求日益迫切且刚性凸显；同时，医疗、护理及各类技术操作场景中，专业用户对 “解放双手、降低认知负担” 的智能辅助能力也存在显著潜在需求，三类人群共同构成规模可观、需求高度集中的目标市场。</w:t>
      </w:r>
    </w:p>
    <w:p w14:paraId="6C687BCA">
      <w:pPr>
        <w:pStyle w:val="3"/>
        <w:ind w:firstLine="480"/>
        <w:rPr>
          <w:rFonts w:eastAsia="宋体" w:cs="Times New Roman"/>
        </w:rPr>
      </w:pPr>
    </w:p>
    <w:p w14:paraId="594F0FE5">
      <w:pPr>
        <w:pStyle w:val="3"/>
        <w:ind w:firstLine="480"/>
        <w:rPr>
          <w:rFonts w:eastAsia="宋体" w:cs="Times New Roman"/>
        </w:rPr>
      </w:pPr>
      <w:r>
        <w:rPr>
          <w:rFonts w:hint="eastAsia" w:eastAsia="宋体" w:cs="Times New Roman"/>
        </w:rPr>
        <w:t>从需求属性与增长趋势来看，该类需求兼具刚性与持续增长特征。以安全用药为代表的医疗健康场景，对信息准确性容错率极低，任何误读或遗漏都可能引发安全风险，相关智能辅助工具的社会价值与现实意义尤为突出。当前，AR 终端逐步普及、老龄化社会加速推进，叠加无障碍相关法规政策持续完善，共同推动适老化智能辅助市场持续扩张，为雷音视界提供了良好的长期发展土壤。</w:t>
      </w:r>
    </w:p>
    <w:p w14:paraId="060FE0E7">
      <w:pPr>
        <w:pStyle w:val="3"/>
        <w:ind w:firstLine="0" w:firstLineChars="0"/>
        <w:rPr>
          <w:rFonts w:eastAsia="宋体" w:cs="Times New Roman"/>
        </w:rPr>
      </w:pPr>
      <w:r>
        <w:rPr>
          <w:rFonts w:eastAsia="宋体" w:cs="Times New Roman"/>
        </w:rPr>
        <w:drawing>
          <wp:inline distT="0" distB="0" distL="114300" distR="114300">
            <wp:extent cx="4684395" cy="3176270"/>
            <wp:effectExtent l="0" t="0" r="1905" b="11430"/>
            <wp:docPr id="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pic:cNvPicPr>
                      <a:picLocks noChangeAspect="1"/>
                    </pic:cNvPicPr>
                  </pic:nvPicPr>
                  <pic:blipFill>
                    <a:blip r:embed="rId38"/>
                    <a:stretch>
                      <a:fillRect/>
                    </a:stretch>
                  </pic:blipFill>
                  <pic:spPr>
                    <a:xfrm>
                      <a:off x="0" y="0"/>
                      <a:ext cx="4684395" cy="3176270"/>
                    </a:xfrm>
                    <a:prstGeom prst="rect">
                      <a:avLst/>
                    </a:prstGeom>
                    <a:noFill/>
                    <a:ln>
                      <a:noFill/>
                    </a:ln>
                  </pic:spPr>
                </pic:pic>
              </a:graphicData>
            </a:graphic>
          </wp:inline>
        </w:drawing>
      </w:r>
      <w:r>
        <w:rPr>
          <w:rFonts w:eastAsia="宋体" w:cs="Times New Roman"/>
        </w:rPr>
        <w:commentReference w:id="51"/>
      </w:r>
    </w:p>
    <w:p w14:paraId="5B68B849">
      <w:pPr>
        <w:widowControl/>
        <w:rPr>
          <w:rFonts w:eastAsia="宋体" w:cs="Times New Roman"/>
        </w:rPr>
      </w:pPr>
    </w:p>
    <w:p w14:paraId="286FC0CB">
      <w:pPr>
        <w:pStyle w:val="5"/>
        <w:keepNext w:val="0"/>
        <w:keepLines w:val="0"/>
        <w:widowControl/>
        <w:numPr>
          <w:ilvl w:val="0"/>
          <w:numId w:val="0"/>
        </w:numPr>
        <w:ind w:left="425" w:hanging="425"/>
        <w:rPr>
          <w:rFonts w:eastAsia="宋体" w:cs="Times New Roman"/>
        </w:rPr>
      </w:pPr>
      <w:bookmarkStart w:id="71" w:name="_Toc653"/>
      <w:r>
        <w:rPr>
          <w:rFonts w:hint="eastAsia" w:eastAsia="宋体" w:cs="Times New Roman"/>
          <w:lang w:eastAsia="zh-CN"/>
        </w:rPr>
        <w:t>2.</w:t>
      </w:r>
      <w:r>
        <w:rPr>
          <w:rFonts w:eastAsia="宋体" w:cs="Times New Roman"/>
        </w:rPr>
        <w:t>竞争环境分析</w:t>
      </w:r>
      <w:bookmarkEnd w:id="71"/>
    </w:p>
    <w:p w14:paraId="3283C961">
      <w:pPr>
        <w:pStyle w:val="3"/>
        <w:ind w:firstLine="480"/>
        <w:rPr>
          <w:rFonts w:eastAsia="宋体" w:cs="Times New Roman"/>
        </w:rPr>
      </w:pPr>
      <w:r>
        <w:rPr>
          <w:rFonts w:hint="eastAsia" w:eastAsia="宋体" w:cs="Times New Roman"/>
        </w:rPr>
        <w:t>当前市场尚未形成垄断性成熟产品，竞争格局呈现 “能力分散、场景割裂” 的特征，为系统化解决方案产品留下明确切入空间。通用型语音助手用户基础广泛，但在多模态融合与垂直场景适配方面能力有限，难以满足医疗及复杂真实环境中的高精度需求；以 OCR 或单一视觉识别为核心的工具类应用功能割裂，缺乏连续交互与场景理解能力；传统辅助工具则普遍存在交互方式陈旧、实时感知能力不足的问题。</w:t>
      </w:r>
    </w:p>
    <w:p w14:paraId="4CC6F1A7">
      <w:pPr>
        <w:pStyle w:val="3"/>
        <w:ind w:firstLine="480"/>
        <w:rPr>
          <w:rFonts w:eastAsia="宋体" w:cs="Times New Roman"/>
        </w:rPr>
      </w:pPr>
    </w:p>
    <w:p w14:paraId="260AEF35">
      <w:pPr>
        <w:pStyle w:val="3"/>
        <w:ind w:firstLine="480"/>
        <w:rPr>
          <w:rFonts w:eastAsia="宋体" w:cs="Times New Roman"/>
        </w:rPr>
      </w:pPr>
      <w:r>
        <w:rPr>
          <w:rFonts w:hint="eastAsia" w:eastAsia="宋体" w:cs="Times New Roman"/>
        </w:rPr>
        <w:t>雷音视界通过技术与场景双重聚焦构建了清晰竞争优势。技术层面，实现视觉、语音与上下文信息的深度融合，具备更贴近真实使用需求的多模态理解能力；场景层面，围绕医疗健康等高风险场景进行全链路优化，从感知、理解到结果呈现均开展针对性设计；交互层面，贯彻极致无障碍理念，显著降低特殊人群使用门槛；此外，通过动态搜索与验证机制，在信息时效性和可靠性方面建立差异化壁垒。</w:t>
      </w:r>
    </w:p>
    <w:p w14:paraId="3CC74A47">
      <w:pPr>
        <w:pStyle w:val="3"/>
        <w:ind w:firstLine="480"/>
        <w:rPr>
          <w:rFonts w:eastAsia="宋体" w:cs="Times New Roman"/>
        </w:rPr>
      </w:pPr>
    </w:p>
    <w:p w14:paraId="39719862">
      <w:pPr>
        <w:pStyle w:val="3"/>
        <w:ind w:firstLine="480"/>
        <w:rPr>
          <w:rFonts w:eastAsia="宋体" w:cs="Times New Roman"/>
        </w:rPr>
      </w:pPr>
      <w:r>
        <w:rPr>
          <w:rFonts w:hint="eastAsia" w:eastAsia="宋体" w:cs="Times New Roman"/>
        </w:rPr>
        <w:t>项目同时面临品牌知名度有限、用户基础尚需积累等客观挑战，但这些劣势集中于市场运营层面，可通过聚焦细分场景、打造标杆应用案例、持续产品迭代，以及与养老、医疗等领域生态伙伴合作逐步弥补，整体风险处于可控范围。</w:t>
      </w:r>
    </w:p>
    <w:p w14:paraId="32DC1704">
      <w:pPr>
        <w:widowControl/>
        <w:rPr>
          <w:rFonts w:eastAsia="宋体" w:cs="Times New Roman"/>
        </w:rPr>
      </w:pPr>
    </w:p>
    <w:p w14:paraId="251776F6">
      <w:pPr>
        <w:pStyle w:val="5"/>
        <w:keepNext w:val="0"/>
        <w:keepLines w:val="0"/>
        <w:widowControl/>
        <w:numPr>
          <w:ilvl w:val="0"/>
          <w:numId w:val="0"/>
        </w:numPr>
        <w:ind w:left="425" w:hanging="425"/>
        <w:rPr>
          <w:rFonts w:eastAsia="宋体" w:cs="Times New Roman"/>
        </w:rPr>
      </w:pPr>
      <w:bookmarkStart w:id="72" w:name="_Toc12392"/>
      <w:r>
        <w:rPr>
          <w:rFonts w:hint="eastAsia" w:eastAsia="宋体" w:cs="Times New Roman"/>
          <w:lang w:eastAsia="zh-CN"/>
        </w:rPr>
        <w:t>3.</w:t>
      </w:r>
      <w:r>
        <w:rPr>
          <w:rFonts w:eastAsia="宋体" w:cs="Times New Roman"/>
        </w:rPr>
        <w:t>商业模式可行性：</w:t>
      </w:r>
      <w:bookmarkEnd w:id="72"/>
    </w:p>
    <w:p w14:paraId="4ED14F23">
      <w:pPr>
        <w:pStyle w:val="3"/>
        <w:ind w:firstLine="480"/>
        <w:rPr>
          <w:rFonts w:eastAsia="宋体" w:cs="Times New Roman"/>
        </w:rPr>
      </w:pPr>
      <w:r>
        <w:rPr>
          <w:rFonts w:hint="eastAsia" w:eastAsia="宋体" w:cs="Times New Roman"/>
        </w:rPr>
        <w:t>在商业模式设计上，雷音视界具备较强的灵活性与可持续性。面向个人用户，可采用“基础功能免费 + 高级能力订阅”的方式，降低初期使用门槛，同时通过高价值功能实现持续收益。面向机构用户，可向养老机构、社区服务中心、药店等提供定制化解决方案，形成稳定的 B 端合作模式。在更广泛的产业层面，还可为药企或医疗器械企业提供 AR 化数字说明书与信息展示方案，拓展技术服务与数据价值变现空间。多层次的盈利路径为项目的长期发展提供了现实支撑。</w:t>
      </w:r>
    </w:p>
    <w:p w14:paraId="09DC27A6">
      <w:pPr>
        <w:widowControl/>
        <w:rPr>
          <w:rFonts w:eastAsia="宋体" w:cs="Times New Roman"/>
        </w:rPr>
      </w:pPr>
    </w:p>
    <w:p w14:paraId="3A5C4E29">
      <w:pPr>
        <w:pStyle w:val="5"/>
        <w:keepNext w:val="0"/>
        <w:keepLines w:val="0"/>
        <w:widowControl/>
        <w:numPr>
          <w:ilvl w:val="0"/>
          <w:numId w:val="0"/>
        </w:numPr>
        <w:ind w:left="425" w:hanging="425"/>
        <w:rPr>
          <w:rFonts w:eastAsia="宋体" w:cs="Times New Roman"/>
        </w:rPr>
      </w:pPr>
      <w:bookmarkStart w:id="73" w:name="_Toc28915"/>
      <w:r>
        <w:rPr>
          <w:rFonts w:hint="eastAsia" w:eastAsia="宋体" w:cs="Times New Roman"/>
          <w:lang w:eastAsia="zh-CN"/>
        </w:rPr>
        <w:t>4.</w:t>
      </w:r>
      <w:r>
        <w:rPr>
          <w:rFonts w:eastAsia="宋体" w:cs="Times New Roman"/>
        </w:rPr>
        <w:t>市场风险与应对策略</w:t>
      </w:r>
      <w:bookmarkEnd w:id="73"/>
    </w:p>
    <w:p w14:paraId="32C7DA59">
      <w:pPr>
        <w:pStyle w:val="3"/>
        <w:ind w:firstLine="480"/>
        <w:rPr>
          <w:rFonts w:eastAsia="宋体" w:cs="Times New Roman"/>
        </w:rPr>
      </w:pPr>
      <w:r>
        <w:rPr>
          <w:rFonts w:hint="eastAsia" w:eastAsia="宋体" w:cs="Times New Roman"/>
        </w:rPr>
        <w:t>针对潜在市场风险，项目已具备较为清晰的应对思路。在用户接受度方面，通过极简交互设计与线下引导、培训相结合的方式，降低学习成本；在面对大厂竞争时，选择深耕细分垂直场景，逐步构建技术与数据护城河；在合规与安全方面，严格遵循相关法律法规，对医疗信息进行明确提示和来源管理，保障内容可靠性；在技术演进层面，采用模块化架构设计，保持系统对新模型、新能力的快速适配能力。整体来看，相关风险可控，且具备明确的缓解路径。</w:t>
      </w:r>
    </w:p>
    <w:p w14:paraId="00866A5C">
      <w:pPr>
        <w:widowControl/>
        <w:rPr>
          <w:rFonts w:eastAsia="宋体" w:cs="Times New Roman"/>
        </w:rPr>
      </w:pPr>
    </w:p>
    <w:p w14:paraId="62129737">
      <w:pPr>
        <w:pStyle w:val="5"/>
        <w:keepNext w:val="0"/>
        <w:keepLines w:val="0"/>
        <w:widowControl/>
        <w:numPr>
          <w:ilvl w:val="0"/>
          <w:numId w:val="0"/>
        </w:numPr>
        <w:ind w:left="425" w:hanging="425"/>
        <w:rPr>
          <w:rFonts w:eastAsia="宋体" w:cs="Times New Roman"/>
        </w:rPr>
      </w:pPr>
      <w:bookmarkStart w:id="74" w:name="_Toc19954"/>
      <w:r>
        <w:rPr>
          <w:rFonts w:hint="eastAsia" w:eastAsia="宋体" w:cs="Times New Roman"/>
          <w:lang w:eastAsia="zh-CN"/>
        </w:rPr>
        <w:t>5.</w:t>
      </w:r>
      <w:r>
        <w:rPr>
          <w:rFonts w:eastAsia="宋体" w:cs="Times New Roman"/>
        </w:rPr>
        <w:t>综合判断</w:t>
      </w:r>
      <w:bookmarkEnd w:id="74"/>
    </w:p>
    <w:p w14:paraId="4D40E396">
      <w:pPr>
        <w:pStyle w:val="3"/>
        <w:ind w:firstLine="480"/>
        <w:rPr>
          <w:rFonts w:eastAsia="宋体" w:cs="Times New Roman"/>
        </w:rPr>
      </w:pPr>
      <w:r>
        <w:rPr>
          <w:rFonts w:hint="eastAsia" w:eastAsia="宋体" w:cs="Times New Roman"/>
        </w:rPr>
        <w:t>综合政策环境、市场需求、竞争格局与商业模式等因素，雷音视界切中了一个需求真实、规模可观且尚未被充分满足的细分市场。项目在技术路径、应用场景和目标人群选择上具备合理性与前瞻性，市场可行性明确，兼具社会价值与商业转化潜力。</w:t>
      </w:r>
    </w:p>
    <w:p w14:paraId="5F8A39DF">
      <w:pPr>
        <w:pStyle w:val="3"/>
        <w:ind w:firstLine="480"/>
        <w:rPr>
          <w:rFonts w:eastAsia="宋体" w:cs="Times New Roman"/>
        </w:rPr>
      </w:pPr>
    </w:p>
    <w:p w14:paraId="1F2FD696">
      <w:pPr>
        <w:pStyle w:val="3"/>
        <w:ind w:firstLine="480"/>
        <w:rPr>
          <w:rFonts w:eastAsia="宋体" w:cs="Times New Roman"/>
        </w:rPr>
      </w:pPr>
    </w:p>
    <w:p w14:paraId="632D41AC">
      <w:pPr>
        <w:pStyle w:val="4"/>
        <w:numPr>
          <w:ilvl w:val="1"/>
          <w:numId w:val="0"/>
        </w:numPr>
        <w:rPr>
          <w:rFonts w:eastAsia="宋体" w:cs="Times New Roman"/>
        </w:rPr>
      </w:pPr>
      <w:bookmarkStart w:id="75" w:name="_Toc9283"/>
      <w:r>
        <w:rPr>
          <w:rFonts w:eastAsia="宋体" w:cs="Times New Roman"/>
          <w:bCs w:val="0"/>
          <w:color w:val="000000"/>
        </w:rPr>
        <w:t>3.2</w:t>
      </w:r>
      <w:commentRangeStart w:id="52"/>
      <w:r>
        <w:rPr>
          <w:rFonts w:hint="eastAsia" w:eastAsia="宋体" w:cs="Times New Roman"/>
        </w:rPr>
        <w:t>排期规划</w:t>
      </w:r>
      <w:commentRangeEnd w:id="52"/>
      <w:r>
        <w:rPr>
          <w:rStyle w:val="66"/>
          <w:rFonts w:ascii="Times New Roman" w:hAnsi="Times New Roman" w:eastAsia="宋体" w:cs="Times New Roman"/>
          <w:b w:val="0"/>
          <w:bCs w:val="0"/>
        </w:rPr>
        <w:commentReference w:id="52"/>
      </w:r>
      <w:bookmarkEnd w:id="75"/>
    </w:p>
    <w:p w14:paraId="03845F08">
      <w:pPr>
        <w:pStyle w:val="5"/>
        <w:numPr>
          <w:ilvl w:val="2"/>
          <w:numId w:val="0"/>
        </w:numPr>
        <w:rPr>
          <w:rFonts w:eastAsia="宋体" w:cs="Times New Roman"/>
        </w:rPr>
      </w:pPr>
      <w:bookmarkStart w:id="76" w:name="_Toc15827"/>
      <w:bookmarkStart w:id="77" w:name="X011815b2bb2b9f0609bec6c0da8f44ad63dc1a7"/>
      <w:bookmarkStart w:id="78" w:name="X5c73fbbd75e382a4414ab903f61d1806ec314c1"/>
      <w:r>
        <w:rPr>
          <w:rFonts w:hint="eastAsia" w:eastAsia="宋体" w:cs="Times New Roman"/>
          <w:bCs w:val="0"/>
          <w:color w:val="000000"/>
        </w:rPr>
        <w:t>3.2.1</w:t>
      </w:r>
      <w:r>
        <w:rPr>
          <w:rFonts w:hint="eastAsia" w:eastAsia="宋体" w:cs="Times New Roman"/>
        </w:rPr>
        <w:t>开发总体策略</w:t>
      </w:r>
      <w:bookmarkEnd w:id="76"/>
    </w:p>
    <w:p w14:paraId="49799B90">
      <w:pPr>
        <w:pStyle w:val="3"/>
        <w:ind w:firstLine="480"/>
        <w:rPr>
          <w:rFonts w:eastAsia="宋体" w:cs="Times New Roman"/>
        </w:rPr>
      </w:pPr>
      <w:r>
        <w:rPr>
          <w:rFonts w:hint="eastAsia" w:eastAsia="宋体" w:cs="Times New Roman"/>
        </w:rPr>
        <w:t>本项目采用“敏捷开发、并行推进、里程碑驱动”的总体策略。围绕全国大学生软件创新大赛的核心时间节点，我们将开发过程划分为四个主要阶段，确保每个阶段都能交付可演示、有价值的成果。团队将基于模块化分工并行开发，并通过每周例会进行进度同步和集成测试，快速迭代，及时应对风险。开发优先级将始终围绕“核心功能链路稳定 -&gt; 功能范围扩展 -&gt; 性能与精准度优化 -&gt; 创新亮点突破”</w:t>
      </w:r>
      <w:r>
        <w:rPr>
          <w:rFonts w:eastAsia="宋体" w:cs="Times New Roman"/>
        </w:rPr>
        <w:t>的顺序展开。</w:t>
      </w:r>
    </w:p>
    <w:bookmarkEnd w:id="77"/>
    <w:p w14:paraId="1B2AD40B">
      <w:pPr>
        <w:pStyle w:val="5"/>
        <w:numPr>
          <w:ilvl w:val="2"/>
          <w:numId w:val="0"/>
        </w:numPr>
        <w:rPr>
          <w:rFonts w:eastAsia="宋体" w:cs="Times New Roman"/>
        </w:rPr>
      </w:pPr>
      <w:bookmarkStart w:id="79" w:name="_Toc11845"/>
      <w:bookmarkStart w:id="80" w:name="Xe6ea66a8482162d5ab1b0ace9d9678f852e3175"/>
      <w:r>
        <w:rPr>
          <w:rFonts w:hint="eastAsia" w:eastAsia="宋体" w:cs="Times New Roman"/>
          <w:bCs w:val="0"/>
          <w:color w:val="000000"/>
        </w:rPr>
        <w:t>3.2.2</w:t>
      </w:r>
      <w:r>
        <w:rPr>
          <w:rFonts w:hint="eastAsia" w:eastAsia="宋体" w:cs="Times New Roman"/>
        </w:rPr>
        <w:t>团队分工情况</w:t>
      </w:r>
      <w:bookmarkEnd w:id="79"/>
    </w:p>
    <w:p w14:paraId="1FBDECAE">
      <w:pPr>
        <w:pStyle w:val="3"/>
        <w:ind w:firstLine="480"/>
        <w:rPr>
          <w:rFonts w:eastAsia="宋体" w:cs="Times New Roman"/>
        </w:rPr>
      </w:pPr>
      <w:r>
        <w:rPr>
          <w:rFonts w:hint="eastAsia" w:eastAsia="宋体" w:cs="Times New Roman"/>
        </w:rPr>
        <w:t>团队分工明确，责任到人，具体如下：</w:t>
      </w:r>
    </w:p>
    <w:p w14:paraId="1E72F6A7">
      <w:pPr>
        <w:pStyle w:val="3"/>
        <w:ind w:firstLine="480"/>
        <w:rPr>
          <w:rFonts w:eastAsia="宋体" w:cs="Times New Roman"/>
        </w:rPr>
      </w:pPr>
      <w:r>
        <w:rPr>
          <w:rFonts w:hint="eastAsia" w:eastAsia="宋体" w:cs="Times New Roman"/>
          <w:lang w:eastAsia="zh-CN"/>
        </w:rPr>
        <w:t>1.</w:t>
      </w:r>
      <w:r>
        <w:rPr>
          <w:rFonts w:hint="eastAsia" w:eastAsia="宋体" w:cs="Times New Roman"/>
          <w:b/>
          <w:bCs/>
          <w:u w:val="single"/>
        </w:rPr>
        <w:t xml:space="preserve">胡航宾 </w:t>
      </w:r>
      <w:r>
        <w:rPr>
          <w:rFonts w:hint="eastAsia" w:eastAsia="宋体" w:cs="Times New Roman"/>
          <w:b/>
          <w:bCs/>
          <w:u w:val="single"/>
          <w:lang w:eastAsia="zh-CN"/>
        </w:rPr>
        <w:t>（</w:t>
      </w:r>
      <w:r>
        <w:rPr>
          <w:rFonts w:hint="eastAsia" w:eastAsia="宋体" w:cs="Times New Roman"/>
          <w:b/>
          <w:bCs/>
          <w:u w:val="single"/>
        </w:rPr>
        <w:t>队长&amp;前端开发</w:t>
      </w:r>
      <w:r>
        <w:rPr>
          <w:rFonts w:hint="eastAsia" w:eastAsia="宋体" w:cs="Times New Roman"/>
          <w:b/>
          <w:bCs/>
          <w:u w:val="single"/>
          <w:lang w:eastAsia="zh-CN"/>
        </w:rPr>
        <w:t>）</w:t>
      </w:r>
      <w:r>
        <w:rPr>
          <w:rFonts w:hint="eastAsia" w:eastAsia="宋体" w:cs="Times New Roman"/>
        </w:rPr>
        <w:t>：负责AR客户端（RayNeo X2）的整体开发、UI/UX交互设计、前后端数据通信集成、演示策划与统筹。同时负责项目进度的总体管理。</w:t>
      </w:r>
    </w:p>
    <w:p w14:paraId="14E99895">
      <w:pPr>
        <w:pStyle w:val="3"/>
        <w:ind w:firstLine="480"/>
        <w:rPr>
          <w:rFonts w:eastAsia="宋体" w:cs="Times New Roman"/>
        </w:rPr>
      </w:pPr>
      <w:r>
        <w:rPr>
          <w:rFonts w:hint="eastAsia" w:eastAsia="宋体" w:cs="Times New Roman"/>
          <w:lang w:eastAsia="zh-CN"/>
        </w:rPr>
        <w:t>2.</w:t>
      </w:r>
      <w:r>
        <w:rPr>
          <w:rFonts w:hint="eastAsia" w:eastAsia="宋体" w:cs="Times New Roman"/>
          <w:b/>
          <w:bCs/>
          <w:u w:val="single"/>
        </w:rPr>
        <w:t xml:space="preserve">祝绍洋 </w:t>
      </w:r>
      <w:r>
        <w:rPr>
          <w:rFonts w:hint="eastAsia" w:eastAsia="宋体" w:cs="Times New Roman"/>
          <w:b/>
          <w:bCs/>
          <w:u w:val="single"/>
          <w:lang w:eastAsia="zh-CN"/>
        </w:rPr>
        <w:t>（</w:t>
      </w:r>
      <w:r>
        <w:rPr>
          <w:rFonts w:hint="eastAsia" w:eastAsia="宋体" w:cs="Times New Roman"/>
          <w:b/>
          <w:bCs/>
          <w:u w:val="single"/>
        </w:rPr>
        <w:t>后端服务器</w:t>
      </w:r>
      <w:r>
        <w:rPr>
          <w:rFonts w:hint="eastAsia" w:eastAsia="宋体" w:cs="Times New Roman"/>
          <w:b/>
          <w:bCs/>
          <w:u w:val="single"/>
          <w:lang w:eastAsia="zh-CN"/>
        </w:rPr>
        <w:t>）</w:t>
      </w:r>
      <w:r>
        <w:rPr>
          <w:rFonts w:hint="eastAsia" w:eastAsia="宋体" w:cs="Times New Roman"/>
        </w:rPr>
        <w:t>：负责后端系统架构的搭建与维护、API接口设计、数据库管理、云服务部署与运维，确保服务的高可用性和高性能。</w:t>
      </w:r>
    </w:p>
    <w:p w14:paraId="6440077C">
      <w:pPr>
        <w:pStyle w:val="3"/>
        <w:ind w:firstLine="480"/>
        <w:rPr>
          <w:rFonts w:eastAsia="宋体" w:cs="Times New Roman"/>
        </w:rPr>
      </w:pPr>
      <w:r>
        <w:rPr>
          <w:rFonts w:hint="eastAsia" w:eastAsia="宋体" w:cs="Times New Roman"/>
          <w:lang w:eastAsia="zh-CN"/>
        </w:rPr>
        <w:t>3.</w:t>
      </w:r>
      <w:r>
        <w:rPr>
          <w:rFonts w:hint="eastAsia" w:eastAsia="宋体" w:cs="Times New Roman"/>
          <w:b/>
          <w:bCs/>
          <w:u w:val="single"/>
        </w:rPr>
        <w:t xml:space="preserve">孙宇凯 </w:t>
      </w:r>
      <w:r>
        <w:rPr>
          <w:rFonts w:hint="eastAsia" w:eastAsia="宋体" w:cs="Times New Roman"/>
          <w:b/>
          <w:bCs/>
          <w:u w:val="single"/>
          <w:lang w:eastAsia="zh-CN"/>
        </w:rPr>
        <w:t>（</w:t>
      </w:r>
      <w:r>
        <w:rPr>
          <w:rFonts w:hint="eastAsia" w:eastAsia="宋体" w:cs="Times New Roman"/>
          <w:b/>
          <w:bCs/>
          <w:u w:val="single"/>
        </w:rPr>
        <w:t>药品识别及相关功能</w:t>
      </w:r>
      <w:r>
        <w:rPr>
          <w:rFonts w:hint="eastAsia" w:eastAsia="宋体" w:cs="Times New Roman"/>
          <w:b/>
          <w:bCs/>
          <w:u w:val="single"/>
          <w:lang w:eastAsia="zh-CN"/>
        </w:rPr>
        <w:t>）</w:t>
      </w:r>
      <w:r>
        <w:rPr>
          <w:rFonts w:hint="eastAsia" w:eastAsia="宋体" w:cs="Times New Roman"/>
        </w:rPr>
        <w:t>：负责图像识别相关算法的研发与优化，包括但不限于药品识别、通用物品识别模型的训练与调优，以及物品记忆功能的数据处理逻辑实现。</w:t>
      </w:r>
    </w:p>
    <w:p w14:paraId="21CAB989">
      <w:pPr>
        <w:pStyle w:val="3"/>
        <w:ind w:firstLine="480"/>
        <w:rPr>
          <w:rFonts w:eastAsia="宋体" w:cs="Times New Roman"/>
        </w:rPr>
      </w:pPr>
      <w:r>
        <w:rPr>
          <w:rFonts w:hint="eastAsia" w:eastAsia="宋体" w:cs="Times New Roman"/>
          <w:lang w:eastAsia="zh-CN"/>
        </w:rPr>
        <w:t>4.</w:t>
      </w:r>
      <w:r>
        <w:rPr>
          <w:rFonts w:hint="eastAsia" w:eastAsia="宋体" w:cs="Times New Roman"/>
          <w:b/>
          <w:bCs/>
          <w:u w:val="single"/>
        </w:rPr>
        <w:t xml:space="preserve">郭梓涵 </w:t>
      </w:r>
      <w:r>
        <w:rPr>
          <w:rFonts w:hint="eastAsia" w:eastAsia="宋体" w:cs="Times New Roman"/>
          <w:b/>
          <w:bCs/>
          <w:u w:val="single"/>
          <w:lang w:eastAsia="zh-CN"/>
        </w:rPr>
        <w:t>（</w:t>
      </w:r>
      <w:r>
        <w:rPr>
          <w:rFonts w:hint="eastAsia" w:eastAsia="宋体" w:cs="Times New Roman"/>
          <w:b/>
          <w:bCs/>
          <w:u w:val="single"/>
        </w:rPr>
        <w:t>语音字幕及相关功能</w:t>
      </w:r>
      <w:r>
        <w:rPr>
          <w:rFonts w:hint="eastAsia" w:eastAsia="宋体" w:cs="Times New Roman"/>
          <w:b/>
          <w:bCs/>
          <w:u w:val="single"/>
          <w:lang w:eastAsia="zh-CN"/>
        </w:rPr>
        <w:t>）</w:t>
      </w:r>
      <w:r>
        <w:rPr>
          <w:rFonts w:hint="eastAsia" w:eastAsia="宋体" w:cs="Times New Roman"/>
        </w:rPr>
        <w:t>：负责语音相关模块的研发与集成，包括实时语音识别（ASR）、实时字幕的流式处理、语音翻译功能的实现，以及人物区分功能中的声纹识别或相关逻辑开发。</w:t>
      </w:r>
    </w:p>
    <w:bookmarkEnd w:id="80"/>
    <w:p w14:paraId="3A9123F8">
      <w:pPr>
        <w:pStyle w:val="5"/>
        <w:numPr>
          <w:ilvl w:val="2"/>
          <w:numId w:val="0"/>
        </w:numPr>
        <w:rPr>
          <w:rFonts w:eastAsia="宋体" w:cs="Times New Roman"/>
        </w:rPr>
      </w:pPr>
      <w:bookmarkStart w:id="81" w:name="_Toc11645"/>
      <w:bookmarkStart w:id="82" w:name="X29c23c2a4adf57ce576663a6158358b9941b16d"/>
      <w:r>
        <w:rPr>
          <w:rFonts w:hint="eastAsia" w:eastAsia="宋体" w:cs="Times New Roman"/>
          <w:bCs w:val="0"/>
          <w:color w:val="000000"/>
        </w:rPr>
        <w:t>3.2.3</w:t>
      </w:r>
      <w:r>
        <w:rPr>
          <w:rFonts w:hint="eastAsia" w:eastAsia="宋体" w:cs="Times New Roman"/>
        </w:rPr>
        <w:t xml:space="preserve"> 开发进度规划</w:t>
      </w:r>
      <w:bookmarkEnd w:id="81"/>
    </w:p>
    <w:p w14:paraId="2876F810">
      <w:pPr>
        <w:pStyle w:val="188"/>
        <w:ind w:firstLine="480" w:firstLineChars="200"/>
        <w:rPr>
          <w:rFonts w:hint="eastAsia" w:ascii="Times New Roman" w:hAnsi="Times New Roman" w:eastAsia="宋体" w:cs="Times New Roman"/>
        </w:rPr>
      </w:pPr>
      <w:r>
        <w:rPr>
          <w:rFonts w:hint="eastAsia" w:ascii="Times New Roman" w:hAnsi="Times New Roman" w:eastAsia="宋体" w:cs="Times New Roman"/>
        </w:rPr>
        <w:t>以下甘特图清晰地展示了项目从当前阶段到全国决赛的详细排期，其中已充分考虑技术优化与功能并行开发的需求。</w:t>
      </w:r>
      <w:r>
        <w:rPr>
          <w:rFonts w:eastAsia="宋体" w:cs="Times New Roman"/>
        </w:rPr>
        <w:commentReference w:id="53"/>
      </w:r>
    </w:p>
    <w:p w14:paraId="5E244218">
      <w:pPr>
        <w:pStyle w:val="18"/>
        <w:rPr>
          <w:rFonts w:hint="eastAsia" w:ascii="Times New Roman" w:hAnsi="Times New Roman" w:eastAsia="宋体" w:cs="Times New Roman"/>
        </w:rPr>
      </w:pPr>
      <w:r>
        <w:rPr>
          <w:rFonts w:hint="eastAsia" w:ascii="Times New Roman" w:hAnsi="Times New Roman" w:eastAsia="宋体" w:cs="Times New Roman"/>
        </w:rPr>
        <w:drawing>
          <wp:inline distT="0" distB="0" distL="114300" distR="114300">
            <wp:extent cx="5334000" cy="2171065"/>
            <wp:effectExtent l="0" t="0" r="0" b="0"/>
            <wp:docPr id="1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title="fig:"/>
                    <pic:cNvPicPr>
                      <a:picLocks noChangeAspect="1" noChangeArrowheads="1"/>
                    </pic:cNvPicPr>
                  </pic:nvPicPr>
                  <pic:blipFill>
                    <a:blip r:embed="rId39"/>
                    <a:stretch>
                      <a:fillRect/>
                    </a:stretch>
                  </pic:blipFill>
                  <pic:spPr>
                    <a:xfrm>
                      <a:off x="0" y="0"/>
                      <a:ext cx="5334000" cy="2171211"/>
                    </a:xfrm>
                    <a:prstGeom prst="rect">
                      <a:avLst/>
                    </a:prstGeom>
                    <a:noFill/>
                    <a:ln w="9525">
                      <a:noFill/>
                    </a:ln>
                  </pic:spPr>
                </pic:pic>
              </a:graphicData>
            </a:graphic>
          </wp:inline>
        </w:drawing>
      </w:r>
    </w:p>
    <w:p w14:paraId="2B59D664">
      <w:pPr>
        <w:pStyle w:val="18"/>
        <w:rPr>
          <w:rFonts w:hint="eastAsia" w:ascii="Times New Roman" w:hAnsi="Times New Roman" w:eastAsia="宋体" w:cs="Times New Roman"/>
        </w:rPr>
      </w:pPr>
      <w:r>
        <w:rPr>
          <w:rFonts w:hint="eastAsia" w:ascii="Times New Roman" w:hAnsi="Times New Roman" w:eastAsia="宋体" w:cs="Times New Roman"/>
          <w:b/>
          <w:bCs/>
        </w:rPr>
        <w:t>各阶段详细说明：</w:t>
      </w:r>
    </w:p>
    <w:p w14:paraId="45DED91E">
      <w:pPr>
        <w:pStyle w:val="3"/>
        <w:ind w:firstLine="482"/>
        <w:rPr>
          <w:rFonts w:eastAsia="宋体" w:cs="Times New Roman"/>
        </w:rPr>
      </w:pPr>
      <w:r>
        <w:rPr>
          <w:rFonts w:hint="eastAsia" w:eastAsia="宋体" w:cs="Times New Roman"/>
          <w:b/>
          <w:bCs/>
          <w:u w:val="single"/>
        </w:rPr>
        <w:t>第一阶段</w:t>
      </w:r>
      <w:r>
        <w:rPr>
          <w:rFonts w:hint="eastAsia" w:eastAsia="宋体" w:cs="Times New Roman"/>
        </w:rPr>
        <w:t xml:space="preserve">：核心攻坚与初赛提交 </w:t>
      </w:r>
      <w:r>
        <w:rPr>
          <w:rFonts w:hint="eastAsia" w:eastAsia="宋体" w:cs="Times New Roman"/>
          <w:lang w:eastAsia="zh-CN"/>
        </w:rPr>
        <w:t>（</w:t>
      </w:r>
      <w:r>
        <w:rPr>
          <w:rFonts w:hint="eastAsia" w:eastAsia="宋体" w:cs="Times New Roman"/>
        </w:rPr>
        <w:t>即日起 - 2026.02.02</w:t>
      </w:r>
      <w:r>
        <w:rPr>
          <w:rFonts w:hint="eastAsia" w:eastAsia="宋体" w:cs="Times New Roman"/>
          <w:lang w:eastAsia="zh-CN"/>
        </w:rPr>
        <w:t>）</w:t>
      </w:r>
      <w:r>
        <w:rPr>
          <w:rFonts w:hint="eastAsia" w:eastAsia="宋体" w:cs="Times New Roman"/>
        </w:rPr>
        <w:t xml:space="preserve"> 目标：确保“药品识别”和“语音字幕”两大核心功能无缝集成，形成稳定可演示的最小可行产品，成功提交初赛材料。 关键任务：进行深度集成联调，解决基础兼容性问题；进行初步压力测试，建立异常处理机制；完成演示视频拍摄与项目文档撰写。</w:t>
      </w:r>
    </w:p>
    <w:p w14:paraId="15037006">
      <w:pPr>
        <w:pStyle w:val="3"/>
        <w:ind w:firstLine="480"/>
        <w:rPr>
          <w:rFonts w:eastAsia="宋体" w:cs="Times New Roman"/>
        </w:rPr>
      </w:pPr>
    </w:p>
    <w:p w14:paraId="59C9B25F">
      <w:pPr>
        <w:pStyle w:val="3"/>
        <w:ind w:firstLine="482"/>
        <w:rPr>
          <w:rFonts w:eastAsia="宋体" w:cs="Times New Roman"/>
        </w:rPr>
      </w:pPr>
      <w:r>
        <w:rPr>
          <w:rFonts w:hint="eastAsia" w:eastAsia="宋体" w:cs="Times New Roman"/>
          <w:b/>
          <w:bCs/>
          <w:u w:val="single"/>
        </w:rPr>
        <w:t>第二阶段</w:t>
      </w:r>
      <w:r>
        <w:rPr>
          <w:rFonts w:hint="eastAsia" w:eastAsia="宋体" w:cs="Times New Roman"/>
        </w:rPr>
        <w:t>：功能扩展与区域赛备战 (2026.02.03 - 2026.04.19) 目标：实现从“专用工具”到“通用助手”的升级，提升系统性能，备战区域赛复赛/决赛。 关键任务：并行开发“通用物品识别”和“语音翻译”功能；重点优化物品识别精度并探索缓解网络延迟对字幕影响的方案；同步准备区域赛答辩。</w:t>
      </w:r>
    </w:p>
    <w:p w14:paraId="267BA573">
      <w:pPr>
        <w:pStyle w:val="3"/>
        <w:ind w:firstLine="480"/>
        <w:rPr>
          <w:rFonts w:eastAsia="宋体" w:cs="Times New Roman"/>
        </w:rPr>
      </w:pPr>
    </w:p>
    <w:p w14:paraId="3C03AE0E">
      <w:pPr>
        <w:pStyle w:val="3"/>
        <w:ind w:firstLine="482"/>
        <w:rPr>
          <w:rFonts w:eastAsia="宋体" w:cs="Times New Roman"/>
        </w:rPr>
      </w:pPr>
      <w:r>
        <w:rPr>
          <w:rFonts w:hint="eastAsia" w:eastAsia="宋体" w:cs="Times New Roman"/>
          <w:b/>
          <w:bCs/>
          <w:u w:val="single"/>
        </w:rPr>
        <w:t>第三阶段</w:t>
      </w:r>
      <w:r>
        <w:rPr>
          <w:rFonts w:hint="eastAsia" w:eastAsia="宋体" w:cs="Times New Roman"/>
        </w:rPr>
        <w:t>：创新深化与决赛冲刺 (2026.04.21 - 2026.05.28) 目标：打造产品差异化创新点，实现智能化飞跃，为全国决赛准备亮点突出的完整版本。 关键任务：并行开发“物品记忆”和“字幕人物区分”两大高阶功能；进行多轮全链路测试与安全加固；精心打磨决赛演示脚本，进行多轮模拟答辩。</w:t>
      </w:r>
    </w:p>
    <w:p w14:paraId="148D5242">
      <w:pPr>
        <w:pStyle w:val="3"/>
        <w:ind w:firstLine="480"/>
        <w:rPr>
          <w:rFonts w:eastAsia="宋体" w:cs="Times New Roman"/>
        </w:rPr>
      </w:pPr>
    </w:p>
    <w:p w14:paraId="1BFDAF25">
      <w:pPr>
        <w:pStyle w:val="3"/>
        <w:ind w:firstLine="482"/>
        <w:rPr>
          <w:rFonts w:eastAsia="宋体" w:cs="Times New Roman"/>
        </w:rPr>
      </w:pPr>
      <w:r>
        <w:rPr>
          <w:rFonts w:hint="eastAsia" w:eastAsia="宋体" w:cs="Times New Roman"/>
          <w:b/>
          <w:bCs/>
          <w:u w:val="single"/>
        </w:rPr>
        <w:t>第四阶段</w:t>
      </w:r>
      <w:r>
        <w:rPr>
          <w:rFonts w:hint="eastAsia" w:eastAsia="宋体" w:cs="Times New Roman"/>
        </w:rPr>
        <w:t>：决赛演示与总结 (2026.05.30 - 2026.05.31) 目标：在全国总决赛现场实现稳定、流畅、精彩的演示，充分展示项目价值与技术实力。</w:t>
      </w:r>
    </w:p>
    <w:bookmarkEnd w:id="82"/>
    <w:p w14:paraId="765D947B">
      <w:pPr>
        <w:pStyle w:val="5"/>
        <w:numPr>
          <w:ilvl w:val="2"/>
          <w:numId w:val="0"/>
        </w:numPr>
        <w:rPr>
          <w:rFonts w:eastAsia="宋体" w:cs="Times New Roman"/>
        </w:rPr>
      </w:pPr>
      <w:bookmarkStart w:id="83" w:name="_Toc26207"/>
      <w:bookmarkStart w:id="84" w:name="Xaa7535de074724cfbaa2ce87bffabf263ea6d06"/>
      <w:r>
        <w:rPr>
          <w:rFonts w:hint="eastAsia" w:eastAsia="宋体" w:cs="Times New Roman"/>
          <w:bCs w:val="0"/>
          <w:color w:val="000000"/>
        </w:rPr>
        <w:t>3.2.4</w:t>
      </w:r>
      <w:r>
        <w:rPr>
          <w:rFonts w:hint="eastAsia" w:eastAsia="宋体" w:cs="Times New Roman"/>
        </w:rPr>
        <w:t xml:space="preserve"> 风险应对与保障措施</w:t>
      </w:r>
      <w:bookmarkEnd w:id="83"/>
    </w:p>
    <w:p w14:paraId="63E14C76">
      <w:pPr>
        <w:pStyle w:val="3"/>
        <w:ind w:firstLine="482"/>
        <w:rPr>
          <w:rFonts w:eastAsia="宋体" w:cs="Times New Roman"/>
        </w:rPr>
      </w:pPr>
      <w:r>
        <w:rPr>
          <w:rFonts w:hint="eastAsia" w:eastAsia="宋体" w:cs="Times New Roman"/>
          <w:b/>
          <w:bCs/>
          <w:u w:val="single"/>
        </w:rPr>
        <w:t>技术风险</w:t>
      </w:r>
      <w:r>
        <w:rPr>
          <w:rFonts w:hint="eastAsia" w:eastAsia="宋体" w:cs="Times New Roman"/>
        </w:rPr>
        <w:t>：针对“识别精度提升”和“网络延迟”等持续优化点，设立每周技术评审，若进度滞后，及时引入更先进的模型或启用备选技术方案。对于并行开发的功能，加强模块接口的约定和测试，防止集成阶段出现重大障碍。</w:t>
      </w:r>
    </w:p>
    <w:p w14:paraId="2B646EED">
      <w:pPr>
        <w:pStyle w:val="3"/>
        <w:ind w:firstLine="480"/>
        <w:rPr>
          <w:rFonts w:eastAsia="宋体" w:cs="Times New Roman"/>
        </w:rPr>
      </w:pPr>
    </w:p>
    <w:p w14:paraId="74342444">
      <w:pPr>
        <w:pStyle w:val="3"/>
        <w:ind w:firstLine="482"/>
        <w:rPr>
          <w:rFonts w:eastAsia="宋体" w:cs="Times New Roman"/>
        </w:rPr>
      </w:pPr>
      <w:r>
        <w:rPr>
          <w:rFonts w:hint="eastAsia" w:eastAsia="宋体" w:cs="Times New Roman"/>
          <w:b/>
          <w:bCs/>
          <w:u w:val="single"/>
        </w:rPr>
        <w:t>进度风险</w:t>
      </w:r>
      <w:r>
        <w:rPr>
          <w:rFonts w:hint="eastAsia" w:eastAsia="宋体" w:cs="Times New Roman"/>
        </w:rPr>
        <w:t>：采用敏捷开发模式，每两周为一个迭代周期，明确交付物。队长负责跟踪进度，确保计划落地。在每个大赛节点前预留约5-7天的缓冲时间，用于处理突发问题和最终打磨。</w:t>
      </w:r>
    </w:p>
    <w:p w14:paraId="1488FE5E">
      <w:pPr>
        <w:pStyle w:val="3"/>
        <w:ind w:firstLine="480"/>
        <w:rPr>
          <w:rFonts w:eastAsia="宋体" w:cs="Times New Roman"/>
        </w:rPr>
      </w:pPr>
    </w:p>
    <w:p w14:paraId="17F3231B">
      <w:pPr>
        <w:pStyle w:val="3"/>
        <w:ind w:firstLine="482"/>
        <w:rPr>
          <w:rFonts w:eastAsia="宋体" w:cs="Times New Roman"/>
        </w:rPr>
      </w:pPr>
      <w:r>
        <w:rPr>
          <w:rFonts w:hint="eastAsia" w:eastAsia="宋体" w:cs="Times New Roman"/>
          <w:b/>
          <w:bCs/>
          <w:u w:val="single"/>
        </w:rPr>
        <w:t>沟通风险</w:t>
      </w:r>
      <w:r>
        <w:rPr>
          <w:rFonts w:hint="eastAsia" w:eastAsia="宋体" w:cs="Times New Roman"/>
        </w:rPr>
        <w:t>：使用Git进行代码版本控制，配合看板工具Trello管理任务，确保信息透明。定期召开团队会议，同步进展，解决阻塞问题。</w:t>
      </w:r>
    </w:p>
    <w:bookmarkEnd w:id="78"/>
    <w:bookmarkEnd w:id="84"/>
    <w:p w14:paraId="69DE0852">
      <w:pPr>
        <w:widowControl/>
        <w:jc w:val="left"/>
        <w:rPr>
          <w:rFonts w:eastAsia="宋体" w:cs="Times New Roman"/>
          <w:sz w:val="24"/>
        </w:rPr>
      </w:pPr>
    </w:p>
    <w:p w14:paraId="060DB973">
      <w:pPr>
        <w:pStyle w:val="2"/>
        <w:numPr>
          <w:ilvl w:val="0"/>
          <w:numId w:val="0"/>
        </w:numPr>
        <w:ind w:left="432" w:hanging="432"/>
        <w:rPr>
          <w:rFonts w:eastAsia="宋体" w:cs="Times New Roman"/>
        </w:rPr>
      </w:pPr>
      <w:bookmarkStart w:id="85" w:name="_Toc24457"/>
      <w:r>
        <w:rPr>
          <w:rFonts w:eastAsia="宋体" w:cs="Times New Roman"/>
        </w:rPr>
        <w:t>4</w:t>
      </w:r>
      <w:commentRangeStart w:id="54"/>
      <w:r>
        <w:rPr>
          <w:rFonts w:hint="eastAsia" w:eastAsia="宋体" w:cs="Times New Roman"/>
        </w:rPr>
        <w:t>总结与展望</w:t>
      </w:r>
      <w:commentRangeEnd w:id="54"/>
      <w:r>
        <w:rPr>
          <w:rStyle w:val="66"/>
          <w:rFonts w:ascii="Times New Roman" w:hAnsi="Times New Roman" w:eastAsia="宋体" w:cs="Times New Roman"/>
          <w:b w:val="0"/>
          <w:bCs w:val="0"/>
          <w:kern w:val="2"/>
        </w:rPr>
        <w:commentReference w:id="54"/>
      </w:r>
      <w:bookmarkEnd w:id="85"/>
    </w:p>
    <w:p w14:paraId="0468623E">
      <w:pPr>
        <w:pStyle w:val="4"/>
        <w:numPr>
          <w:ilvl w:val="1"/>
          <w:numId w:val="0"/>
        </w:numPr>
        <w:rPr>
          <w:rFonts w:eastAsia="宋体" w:cs="Times New Roman"/>
        </w:rPr>
      </w:pPr>
      <w:bookmarkStart w:id="86" w:name="_Toc29262"/>
      <w:r>
        <w:rPr>
          <w:rFonts w:hint="eastAsia" w:eastAsia="宋体" w:cs="Times New Roman"/>
          <w:bCs w:val="0"/>
          <w:color w:val="000000"/>
        </w:rPr>
        <w:t>4.1</w:t>
      </w:r>
      <w:r>
        <w:rPr>
          <w:rFonts w:hint="eastAsia" w:eastAsia="宋体" w:cs="Times New Roman"/>
        </w:rPr>
        <w:t>项目总结</w:t>
      </w:r>
      <w:bookmarkEnd w:id="86"/>
    </w:p>
    <w:p w14:paraId="476E7E6E">
      <w:pPr>
        <w:pStyle w:val="3"/>
        <w:ind w:firstLine="480"/>
        <w:rPr>
          <w:rFonts w:eastAsia="宋体" w:cs="Times New Roman"/>
        </w:rPr>
      </w:pPr>
      <w:r>
        <w:rPr>
          <w:rFonts w:hint="eastAsia" w:eastAsia="宋体" w:cs="Times New Roman"/>
        </w:rPr>
        <w:t>本项目成功设计并构建了一套面向增强现实（AR）场景的“多模态智能感官增强系统”。项目以前后端协同的方式，深度整合了视觉感知、语音识别、自然语言理解与AR交互技术，在技术实现、应用价值与社会意义层面均取得了显著成果。</w:t>
      </w:r>
    </w:p>
    <w:p w14:paraId="4EFBF5E8">
      <w:pPr>
        <w:pStyle w:val="5"/>
        <w:numPr>
          <w:ilvl w:val="2"/>
          <w:numId w:val="0"/>
        </w:numPr>
        <w:ind w:left="862" w:hanging="720"/>
        <w:rPr>
          <w:rFonts w:eastAsia="宋体" w:cs="Times New Roman"/>
        </w:rPr>
      </w:pPr>
      <w:bookmarkStart w:id="87" w:name="_Toc16932"/>
      <w:r>
        <w:rPr>
          <w:rFonts w:hint="eastAsia" w:eastAsia="宋体" w:cs="Times New Roman"/>
          <w:bCs w:val="0"/>
          <w:color w:val="000000"/>
        </w:rPr>
        <w:t>4.1.1</w:t>
      </w:r>
      <w:r>
        <w:rPr>
          <w:rFonts w:hint="eastAsia" w:eastAsia="宋体" w:cs="Times New Roman"/>
        </w:rPr>
        <w:t>核心成果与技术闭环</w:t>
      </w:r>
      <w:bookmarkEnd w:id="87"/>
    </w:p>
    <w:p w14:paraId="7074499F">
      <w:pPr>
        <w:pStyle w:val="3"/>
        <w:ind w:firstLine="480"/>
        <w:rPr>
          <w:rFonts w:eastAsia="宋体" w:cs="Times New Roman"/>
        </w:rPr>
      </w:pPr>
      <w:r>
        <w:rPr>
          <w:rFonts w:hint="eastAsia" w:eastAsia="宋体" w:cs="Times New Roman"/>
        </w:rPr>
        <w:t>我们成功打通了从现实世界感知到智能信息反馈的完整技术链路。</w:t>
      </w:r>
      <w:r>
        <w:rPr>
          <w:rFonts w:hint="eastAsia" w:eastAsia="宋体" w:cs="Times New Roman"/>
          <w:b/>
          <w:bCs/>
          <w:u w:val="single"/>
        </w:rPr>
        <w:t>在后端</w:t>
      </w:r>
      <w:r>
        <w:rPr>
          <w:rFonts w:hint="eastAsia" w:eastAsia="宋体" w:cs="Times New Roman"/>
        </w:rPr>
        <w:t>，构建了分层清晰（感知</w:t>
      </w:r>
      <w:r>
        <w:rPr>
          <w:rFonts w:hint="eastAsia" w:eastAsia="宋体" w:cs="Times New Roman"/>
          <w:lang w:eastAsia="zh-CN"/>
        </w:rPr>
        <w:t>－</w:t>
      </w:r>
      <w:r>
        <w:rPr>
          <w:rFonts w:hint="eastAsia" w:eastAsia="宋体" w:cs="Times New Roman"/>
        </w:rPr>
        <w:t>理解</w:t>
      </w:r>
      <w:r>
        <w:rPr>
          <w:rFonts w:hint="eastAsia" w:eastAsia="宋体" w:cs="Times New Roman"/>
          <w:lang w:eastAsia="zh-CN"/>
        </w:rPr>
        <w:t>－</w:t>
      </w:r>
      <w:r>
        <w:rPr>
          <w:rFonts w:hint="eastAsia" w:eastAsia="宋体" w:cs="Times New Roman"/>
        </w:rPr>
        <w:t>决策</w:t>
      </w:r>
      <w:r>
        <w:rPr>
          <w:rFonts w:hint="eastAsia" w:eastAsia="宋体" w:cs="Times New Roman"/>
          <w:lang w:eastAsia="zh-CN"/>
        </w:rPr>
        <w:t>－</w:t>
      </w:r>
      <w:r>
        <w:rPr>
          <w:rFonts w:hint="eastAsia" w:eastAsia="宋体" w:cs="Times New Roman"/>
        </w:rPr>
        <w:t>响应）、多模态融合的智能中枢，实现了药品包装的精准识别与深度结构化、超低延迟的实时语音转写，以及基于大语言模型与实时网络检索的意图理解与信息整合。</w:t>
      </w:r>
      <w:r>
        <w:rPr>
          <w:rFonts w:hint="eastAsia" w:eastAsia="宋体" w:cs="Times New Roman"/>
          <w:b/>
          <w:bCs/>
          <w:u w:val="single"/>
        </w:rPr>
        <w:t>在前端</w:t>
      </w:r>
      <w:r>
        <w:rPr>
          <w:rFonts w:hint="eastAsia" w:eastAsia="宋体" w:cs="Times New Roman"/>
        </w:rPr>
        <w:t>，基于RayNeo X2 AR眼镜，创新性地实现了指尖悬停确认、“挥手即去”等直觉化交互范式，并完成了双目视差渲染与适老化界面设计。最终，系统能够通过语音播报与视觉叠加，为用户提供无缝、自然的增强现实信息辅助体验。</w:t>
      </w:r>
    </w:p>
    <w:p w14:paraId="67B0E728">
      <w:pPr>
        <w:pStyle w:val="5"/>
        <w:numPr>
          <w:ilvl w:val="2"/>
          <w:numId w:val="0"/>
        </w:numPr>
        <w:ind w:left="862" w:hanging="720"/>
        <w:rPr>
          <w:rFonts w:eastAsia="宋体" w:cs="Times New Roman"/>
        </w:rPr>
      </w:pPr>
      <w:bookmarkStart w:id="88" w:name="_Toc29030"/>
      <w:r>
        <w:rPr>
          <w:rFonts w:hint="eastAsia" w:eastAsia="宋体" w:cs="Times New Roman"/>
          <w:bCs w:val="0"/>
          <w:color w:val="000000"/>
        </w:rPr>
        <w:t>4.1.2</w:t>
      </w:r>
      <w:r>
        <w:rPr>
          <w:rFonts w:hint="eastAsia" w:eastAsia="宋体" w:cs="Times New Roman"/>
        </w:rPr>
        <w:t>关键技术创新与特色</w:t>
      </w:r>
      <w:bookmarkEnd w:id="88"/>
    </w:p>
    <w:p w14:paraId="6F142DD3">
      <w:pPr>
        <w:pStyle w:val="3"/>
        <w:ind w:firstLine="480"/>
        <w:rPr>
          <w:rFonts w:eastAsia="宋体" w:cs="Times New Roman"/>
        </w:rPr>
      </w:pPr>
      <w:r>
        <w:rPr>
          <w:rFonts w:hint="eastAsia" w:eastAsia="宋体" w:cs="Times New Roman"/>
        </w:rPr>
        <w:t>项目通过创新的时间窗口机制与语义对齐算法，实现了</w:t>
      </w:r>
      <w:r>
        <w:rPr>
          <w:rFonts w:hint="eastAsia" w:eastAsia="宋体" w:cs="Times New Roman"/>
          <w:b/>
          <w:bCs/>
          <w:u w:val="single"/>
        </w:rPr>
        <w:t>图像（OCR、物品检测）</w:t>
      </w:r>
      <w:r>
        <w:rPr>
          <w:rFonts w:hint="eastAsia" w:eastAsia="宋体" w:cs="Times New Roman"/>
        </w:rPr>
        <w:t>与</w:t>
      </w:r>
      <w:r>
        <w:rPr>
          <w:rFonts w:hint="eastAsia" w:eastAsia="宋体" w:cs="Times New Roman"/>
          <w:b/>
          <w:bCs/>
          <w:u w:val="single"/>
        </w:rPr>
        <w:t>语音信息</w:t>
      </w:r>
      <w:r>
        <w:rPr>
          <w:rFonts w:hint="eastAsia" w:eastAsia="宋体" w:cs="Times New Roman"/>
        </w:rPr>
        <w:t>的智能融合与互补，显著提升了复杂场景下的意图理解准确性。</w:t>
      </w:r>
    </w:p>
    <w:p w14:paraId="4884EDCD">
      <w:pPr>
        <w:pStyle w:val="3"/>
        <w:ind w:firstLine="480"/>
        <w:rPr>
          <w:rFonts w:eastAsia="宋体" w:cs="Times New Roman"/>
        </w:rPr>
      </w:pPr>
    </w:p>
    <w:p w14:paraId="5C18B751">
      <w:pPr>
        <w:pStyle w:val="3"/>
        <w:ind w:firstLine="480"/>
        <w:rPr>
          <w:rFonts w:eastAsia="宋体" w:cs="Times New Roman"/>
        </w:rPr>
      </w:pPr>
      <w:r>
        <w:rPr>
          <w:rFonts w:hint="eastAsia" w:eastAsia="宋体" w:cs="Times New Roman"/>
        </w:rPr>
        <w:t>同时，针对医疗健康这一核心场景，本项目创新性地设计了</w:t>
      </w:r>
      <w:r>
        <w:rPr>
          <w:rFonts w:hint="eastAsia" w:eastAsia="宋体" w:cs="Times New Roman"/>
          <w:b/>
          <w:bCs/>
          <w:u w:val="single"/>
        </w:rPr>
        <w:t>“YOLO检测+区域OCR+自适应文本聚类”</w:t>
      </w:r>
      <w:r>
        <w:rPr>
          <w:rFonts w:hint="eastAsia" w:eastAsia="宋体" w:cs="Times New Roman"/>
        </w:rPr>
        <w:t>的全流程解决方案，以及</w:t>
      </w:r>
      <w:r>
        <w:rPr>
          <w:rFonts w:hint="eastAsia" w:eastAsia="宋体" w:cs="Times New Roman"/>
          <w:b/>
          <w:bCs/>
          <w:u w:val="single"/>
        </w:rPr>
        <w:t>“网络搜索优先+知识库验证”</w:t>
      </w:r>
      <w:r>
        <w:rPr>
          <w:rFonts w:hint="eastAsia" w:eastAsia="宋体" w:cs="Times New Roman"/>
        </w:rPr>
        <w:t>的两阶段信息保障策略，确保了用药信息查询的高鲁棒性、高时效性与高准确性。</w:t>
      </w:r>
    </w:p>
    <w:p w14:paraId="57A34AF0">
      <w:pPr>
        <w:pStyle w:val="5"/>
        <w:numPr>
          <w:ilvl w:val="2"/>
          <w:numId w:val="0"/>
        </w:numPr>
        <w:ind w:left="862" w:hanging="720"/>
        <w:rPr>
          <w:rFonts w:eastAsia="宋体" w:cs="Times New Roman"/>
        </w:rPr>
      </w:pPr>
      <w:bookmarkStart w:id="89" w:name="_Toc8643"/>
      <w:r>
        <w:rPr>
          <w:rFonts w:hint="eastAsia" w:eastAsia="宋体" w:cs="Times New Roman"/>
          <w:bCs w:val="0"/>
          <w:color w:val="000000"/>
        </w:rPr>
        <w:t>4.1.3</w:t>
      </w:r>
      <w:r>
        <w:rPr>
          <w:rFonts w:hint="eastAsia" w:eastAsia="宋体" w:cs="Times New Roman"/>
        </w:rPr>
        <w:t>实现的社会与商业价值</w:t>
      </w:r>
      <w:bookmarkEnd w:id="89"/>
    </w:p>
    <w:p w14:paraId="43818027">
      <w:pPr>
        <w:pStyle w:val="3"/>
        <w:ind w:firstLine="480"/>
        <w:rPr>
          <w:rFonts w:eastAsia="宋体" w:cs="Times New Roman"/>
        </w:rPr>
      </w:pPr>
      <w:r>
        <w:rPr>
          <w:rFonts w:hint="eastAsia" w:eastAsia="宋体" w:cs="Times New Roman"/>
        </w:rPr>
        <w:t>本项目不仅是一次技术集成实践，更具备深远价值。在社会层面，它直接回应了老龄化与无障碍的社会议题，为视障与老年群体提供了平等获取关键信息（尤其是医疗信息）的能力，具有重要的公益属性与社会包容性价值。在商业层面，项目验证了多模态AR助手在居家康养、日常辅助等垂直领域的可行性与用户价值，为未来面向个人消费者或医疗机构、养老机构的服务模式奠定了扎实的产品基础。</w:t>
      </w:r>
    </w:p>
    <w:p w14:paraId="0EECC335">
      <w:pPr>
        <w:pStyle w:val="4"/>
        <w:numPr>
          <w:ilvl w:val="1"/>
          <w:numId w:val="0"/>
        </w:numPr>
        <w:rPr>
          <w:rFonts w:eastAsia="宋体" w:cs="Times New Roman"/>
        </w:rPr>
      </w:pPr>
      <w:bookmarkStart w:id="90" w:name="_Toc18159"/>
      <w:r>
        <w:rPr>
          <w:rFonts w:hint="eastAsia" w:eastAsia="宋体" w:cs="Times New Roman"/>
          <w:bCs w:val="0"/>
          <w:color w:val="000000"/>
        </w:rPr>
        <w:t>4.2</w:t>
      </w:r>
      <w:r>
        <w:rPr>
          <w:rFonts w:hint="eastAsia" w:eastAsia="宋体" w:cs="Times New Roman"/>
        </w:rPr>
        <w:t>未来展望</w:t>
      </w:r>
      <w:bookmarkEnd w:id="90"/>
    </w:p>
    <w:p w14:paraId="4087E371">
      <w:pPr>
        <w:pStyle w:val="3"/>
        <w:ind w:firstLine="480"/>
        <w:rPr>
          <w:rFonts w:eastAsia="宋体" w:cs="Times New Roman"/>
        </w:rPr>
      </w:pPr>
      <w:r>
        <w:rPr>
          <w:rFonts w:hint="eastAsia" w:eastAsia="宋体" w:cs="Times New Roman"/>
        </w:rPr>
        <w:t>本项目的初版实现已成功验证了核心概念的可行性。展望未来，我们将遵循从技术深化到体验拓展，再到生态构建的路径，推动系统从可用走向卓越。</w:t>
      </w:r>
    </w:p>
    <w:p w14:paraId="51F47825">
      <w:pPr>
        <w:pStyle w:val="3"/>
        <w:ind w:firstLine="480"/>
        <w:rPr>
          <w:rFonts w:eastAsia="宋体" w:cs="Times New Roman"/>
        </w:rPr>
      </w:pPr>
    </w:p>
    <w:p w14:paraId="19354F23">
      <w:pPr>
        <w:pStyle w:val="3"/>
        <w:ind w:firstLine="480"/>
        <w:rPr>
          <w:rFonts w:eastAsia="宋体" w:cs="Times New Roman"/>
        </w:rPr>
      </w:pPr>
      <w:r>
        <w:rPr>
          <w:rFonts w:hint="eastAsia" w:eastAsia="宋体" w:cs="Times New Roman"/>
        </w:rPr>
        <w:t>在</w:t>
      </w:r>
      <w:r>
        <w:rPr>
          <w:rFonts w:hint="eastAsia" w:eastAsia="宋体" w:cs="Times New Roman"/>
          <w:b/>
          <w:bCs/>
          <w:u w:val="single"/>
        </w:rPr>
        <w:t>技术纵深</w:t>
      </w:r>
      <w:r>
        <w:rPr>
          <w:rFonts w:hint="eastAsia" w:eastAsia="宋体" w:cs="Times New Roman"/>
        </w:rPr>
        <w:t>上，我们将推动核心技术向精准智能演进。一方面，持续优化感知层的核心算法，通过建立更丰富的真实场景数据集来强化对极端情况（如强反光、艺术字体）的识别鲁棒性。同时，积极探索超轻量模型在终端设备的部署，以实现高频场景的离线瞬时识别，从根本上提升响应速度与可用性。另一方面，致力于交互与理解的智能化升级，例如开发自适应环境噪声的VAD机制与语音、手势组合交互以提升可靠性，并研究基于长期记忆的上下文理解，使系统能够进行更连贯、个性化的多轮对话，从被动应答转向主动服务。</w:t>
      </w:r>
    </w:p>
    <w:p w14:paraId="511D27A2">
      <w:pPr>
        <w:pStyle w:val="3"/>
        <w:ind w:firstLine="480"/>
        <w:rPr>
          <w:rFonts w:eastAsia="宋体" w:cs="Times New Roman"/>
        </w:rPr>
      </w:pPr>
    </w:p>
    <w:p w14:paraId="396C0A18">
      <w:pPr>
        <w:pStyle w:val="3"/>
        <w:ind w:firstLine="480"/>
        <w:rPr>
          <w:rFonts w:eastAsia="宋体" w:cs="Times New Roman"/>
        </w:rPr>
      </w:pPr>
      <w:r>
        <w:rPr>
          <w:rFonts w:hint="eastAsia" w:eastAsia="宋体" w:cs="Times New Roman"/>
        </w:rPr>
        <w:t>在</w:t>
      </w:r>
      <w:r>
        <w:rPr>
          <w:rFonts w:hint="eastAsia" w:eastAsia="宋体" w:cs="Times New Roman"/>
          <w:b/>
          <w:bCs/>
          <w:u w:val="single"/>
        </w:rPr>
        <w:t>体验扩展</w:t>
      </w:r>
      <w:r>
        <w:rPr>
          <w:rFonts w:hint="eastAsia" w:eastAsia="宋体" w:cs="Times New Roman"/>
        </w:rPr>
        <w:t>上，我们的目标是从单一的药品查询工具扩展为覆盖健康与生活全场景的个人感官增强门户。在医疗健康领域，服务将从用药信息查询深化至全周期健康管理，逐步整合用药依从性分析、家庭药箱智能管理及药品相互作用深度审查等主动式服务。同时，将成熟的视觉感知与交互能力复用于食品保质期识别、商品标签解读、文档即时阅读等日常生活高频场景，让增强现实信息辅助融入用户生活的方方面面。此外，我们将持续深化无障碍设计，提供可自定义的视觉与听觉参数配置，满足不同身体能力用户的个性化需求，让科技包容性落到实处。</w:t>
      </w:r>
    </w:p>
    <w:p w14:paraId="4FAA737B">
      <w:pPr>
        <w:pStyle w:val="3"/>
        <w:ind w:firstLine="480"/>
        <w:rPr>
          <w:rFonts w:eastAsia="宋体" w:cs="Times New Roman"/>
        </w:rPr>
      </w:pPr>
    </w:p>
    <w:p w14:paraId="1AA95AEC">
      <w:pPr>
        <w:pStyle w:val="3"/>
        <w:ind w:firstLine="480"/>
        <w:rPr>
          <w:rFonts w:eastAsia="宋体" w:cs="Times New Roman"/>
        </w:rPr>
      </w:pPr>
      <w:r>
        <w:rPr>
          <w:rFonts w:hint="eastAsia" w:eastAsia="宋体" w:cs="Times New Roman"/>
        </w:rPr>
        <w:t>在</w:t>
      </w:r>
      <w:r>
        <w:rPr>
          <w:rFonts w:hint="eastAsia" w:eastAsia="宋体" w:cs="Times New Roman"/>
          <w:b/>
          <w:bCs/>
          <w:u w:val="single"/>
        </w:rPr>
        <w:t>生态与平台化展望</w:t>
      </w:r>
      <w:r>
        <w:rPr>
          <w:rFonts w:hint="eastAsia" w:eastAsia="宋体" w:cs="Times New Roman"/>
        </w:rPr>
        <w:t>上，我们规划从独立的应用程序向开放的服务平台演进。长期而言，我们希望通过提供标准化的能力接口，将经过验证的多模态感知、情景理解与AR交互能力开放给更多开发者，共同构建一个繁荣的AR辅助应用生态。我们的终极愿景是让这项技术成为一项普惠的基础设施，持续推动无障碍技术与人文关怀的融合，赋能每个人更安全、更独立、更自信地生活。</w:t>
      </w:r>
    </w:p>
    <w:p w14:paraId="3B044D4E">
      <w:pPr>
        <w:pStyle w:val="2"/>
        <w:numPr>
          <w:ilvl w:val="0"/>
          <w:numId w:val="0"/>
        </w:numPr>
        <w:rPr>
          <w:rFonts w:eastAsia="宋体" w:cs="Times New Roman"/>
        </w:rPr>
      </w:pPr>
      <w:bookmarkStart w:id="91" w:name="_Toc8850"/>
      <w:r>
        <w:rPr>
          <w:rFonts w:hint="eastAsia" w:eastAsia="宋体" w:cs="Times New Roman"/>
        </w:rPr>
        <w:t>参考资料</w:t>
      </w:r>
      <w:bookmarkEnd w:id="91"/>
      <w:r>
        <w:rPr>
          <w:rFonts w:eastAsia="宋体" w:cs="Times New Roman"/>
        </w:rPr>
        <w:commentReference w:id="55"/>
      </w:r>
    </w:p>
    <w:p w14:paraId="204CD063">
      <w:pPr>
        <w:pStyle w:val="2"/>
        <w:numPr>
          <w:ilvl w:val="0"/>
          <w:numId w:val="0"/>
        </w:numPr>
        <w:rPr>
          <w:rFonts w:eastAsia="宋体" w:cs="Times New Roman"/>
        </w:rPr>
      </w:pPr>
      <w:commentRangeStart w:id="56"/>
      <w:bookmarkStart w:id="92" w:name="_Toc9313"/>
      <w:r>
        <w:rPr>
          <w:rFonts w:hint="eastAsia" w:eastAsia="宋体" w:cs="Times New Roman"/>
        </w:rPr>
        <w:t>附录</w:t>
      </w:r>
      <w:commentRangeEnd w:id="56"/>
      <w:r>
        <w:rPr>
          <w:rStyle w:val="66"/>
          <w:rFonts w:ascii="Times New Roman" w:hAnsi="Times New Roman" w:eastAsia="宋体" w:cs="Times New Roman"/>
          <w:b w:val="0"/>
          <w:bCs w:val="0"/>
          <w:kern w:val="2"/>
        </w:rPr>
        <w:commentReference w:id="56"/>
      </w:r>
      <w:bookmarkEnd w:id="92"/>
      <w:r>
        <w:rPr>
          <w:rFonts w:eastAsia="宋体" w:cs="Times New Roman"/>
        </w:rPr>
        <w:commentReference w:id="57"/>
      </w:r>
    </w:p>
    <w:p w14:paraId="17F08840">
      <w:pPr>
        <w:pStyle w:val="3"/>
        <w:ind w:firstLine="480"/>
        <w:rPr>
          <w:rFonts w:eastAsia="宋体" w:cs="Times New Roman"/>
        </w:rPr>
      </w:pPr>
    </w:p>
    <w:p w14:paraId="466F397A">
      <w:pPr>
        <w:widowControl/>
        <w:jc w:val="left"/>
        <w:rPr>
          <w:rFonts w:eastAsia="宋体" w:cs="Times New Roman"/>
          <w:sz w:val="24"/>
        </w:rPr>
      </w:pPr>
      <w:r>
        <w:rPr>
          <w:rFonts w:eastAsia="宋体" w:cs="Times New Roman"/>
        </w:rPr>
        <w:br w:type="page"/>
      </w:r>
    </w:p>
    <w:p w14:paraId="3D907AF2">
      <w:pPr>
        <w:pStyle w:val="3"/>
        <w:ind w:firstLine="480"/>
        <w:rPr>
          <w:rFonts w:eastAsia="宋体" w:cs="Times New Roman"/>
        </w:rPr>
      </w:pPr>
    </w:p>
    <w:p w14:paraId="2508446D">
      <w:pPr>
        <w:pStyle w:val="3"/>
        <w:ind w:firstLine="480"/>
        <w:rPr>
          <w:rFonts w:eastAsia="宋体" w:cs="Times New Roman"/>
        </w:rPr>
      </w:pPr>
    </w:p>
    <w:sectPr>
      <w:footerReference r:id="rId11" w:type="first"/>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提示" w:date="2020-11-20T00:07:00Z" w:initials="提示">
    <w:p w14:paraId="752745A0">
      <w:pPr>
        <w:pStyle w:val="16"/>
      </w:pPr>
      <w:r>
        <w:rPr>
          <w:rFonts w:hint="eastAsia"/>
        </w:rPr>
        <w:t>删除括号。</w:t>
      </w:r>
    </w:p>
  </w:comment>
  <w:comment w:id="1" w:author="提示" w:date="2020-11-20T00:07:00Z" w:initials="提示">
    <w:p w14:paraId="34717FE1">
      <w:pPr>
        <w:pStyle w:val="16"/>
      </w:pPr>
      <w:r>
        <w:rPr>
          <w:rFonts w:hint="eastAsia"/>
        </w:rPr>
        <w:t>按照文档结构完成所有章节的内容</w:t>
      </w:r>
    </w:p>
  </w:comment>
  <w:comment w:id="2" w:author="提示" w:date="2020-11-20T00:07:00Z" w:initials="提示">
    <w:p w14:paraId="377D7675">
      <w:pPr>
        <w:pStyle w:val="16"/>
      </w:pPr>
      <w:r>
        <w:rPr>
          <w:rFonts w:hint="eastAsia"/>
        </w:rPr>
        <w:t>创建/更新</w:t>
      </w:r>
    </w:p>
  </w:comment>
  <w:comment w:id="3" w:author="提示" w:date="2020-11-20T00:07:00Z" w:initials="提示">
    <w:p w14:paraId="7C642C97">
      <w:pPr>
        <w:pStyle w:val="16"/>
      </w:pPr>
      <w:r>
        <w:rPr>
          <w:rFonts w:hint="eastAsia"/>
        </w:rPr>
        <w:t>注意版本号的迭代规则</w:t>
      </w:r>
    </w:p>
  </w:comment>
  <w:comment w:id="4" w:author="提示" w:date="2020-11-20T00:07:00Z" w:initials="提示">
    <w:p w14:paraId="162E38A1">
      <w:pPr>
        <w:pStyle w:val="16"/>
        <w:rPr>
          <w:b/>
        </w:rPr>
      </w:pPr>
      <w:r>
        <w:rPr>
          <w:rFonts w:hint="eastAsia"/>
          <w:b/>
        </w:rPr>
        <w:t>初赛</w:t>
      </w:r>
      <w:r>
        <w:rPr>
          <w:b/>
        </w:rPr>
        <w:t>阶段完成</w:t>
      </w:r>
    </w:p>
  </w:comment>
  <w:comment w:id="5" w:author="提示" w:date="2020-11-20T00:08:00Z" w:initials="提示">
    <w:p w14:paraId="16074729">
      <w:pPr>
        <w:pStyle w:val="16"/>
      </w:pPr>
      <w:r>
        <w:rPr>
          <w:rFonts w:hint="eastAsia"/>
        </w:rPr>
        <w:t>描述项目/产品核心解决的是什么问题/现象，例如，应用场景：在什么垂类/终端设备/行业中应用；目标人群：为哪一类人群服务，并简述原因</w:t>
      </w:r>
    </w:p>
    <w:p w14:paraId="4AEF07EC">
      <w:pPr>
        <w:pStyle w:val="16"/>
      </w:pPr>
      <w:r>
        <w:rPr>
          <w:rFonts w:hint="eastAsia"/>
        </w:rPr>
        <w:t>商业价值、需求/竞品分析：可以是从用户调研、市场调研、数据分析结论中得到需求来源，需要有用户画像/市场洞察的分析及结论</w:t>
      </w:r>
    </w:p>
  </w:comment>
  <w:comment w:id="6" w:author="肖寒" w:date="2026-02-01T23:35:00Z" w:initials="">
    <w:p w14:paraId="02D9493B">
      <w:pPr>
        <w:pStyle w:val="16"/>
      </w:pPr>
      <w:r>
        <w:rPr>
          <w:rFonts w:hint="eastAsia"/>
        </w:rPr>
        <w:t>用最精简的语言讲清几件事：</w:t>
      </w:r>
    </w:p>
    <w:p w14:paraId="5BE07741">
      <w:pPr>
        <w:pStyle w:val="16"/>
        <w:numPr>
          <w:ilvl w:val="0"/>
          <w:numId w:val="3"/>
        </w:numPr>
      </w:pPr>
      <w:r>
        <w:rPr>
          <w:rFonts w:hint="eastAsia"/>
        </w:rPr>
        <w:t xml:space="preserve"> 描述什么背景</w:t>
      </w:r>
    </w:p>
    <w:p w14:paraId="5490DE95">
      <w:pPr>
        <w:pStyle w:val="16"/>
        <w:numPr>
          <w:ilvl w:val="0"/>
          <w:numId w:val="3"/>
        </w:numPr>
      </w:pPr>
      <w:r>
        <w:rPr>
          <w:rFonts w:hint="eastAsia"/>
        </w:rPr>
        <w:t xml:space="preserve"> 针对什么问题</w:t>
      </w:r>
    </w:p>
    <w:p w14:paraId="501C1A4E">
      <w:pPr>
        <w:pStyle w:val="16"/>
        <w:numPr>
          <w:ilvl w:val="0"/>
          <w:numId w:val="3"/>
        </w:numPr>
      </w:pPr>
      <w:r>
        <w:rPr>
          <w:rFonts w:hint="eastAsia"/>
        </w:rPr>
        <w:t xml:space="preserve"> 设计什么方案</w:t>
      </w:r>
    </w:p>
    <w:p w14:paraId="06A24F24">
      <w:pPr>
        <w:pStyle w:val="16"/>
        <w:numPr>
          <w:ilvl w:val="0"/>
          <w:numId w:val="3"/>
        </w:numPr>
      </w:pPr>
      <w:r>
        <w:rPr>
          <w:rFonts w:hint="eastAsia"/>
        </w:rPr>
        <w:t xml:space="preserve"> 达到什么效果</w:t>
      </w:r>
    </w:p>
    <w:p w14:paraId="5C00AA4F">
      <w:pPr>
        <w:pStyle w:val="16"/>
      </w:pPr>
      <w:r>
        <w:rPr>
          <w:rFonts w:hint="eastAsia"/>
        </w:rPr>
        <w:t>根据这个框架把内容重新组织和完善下。</w:t>
      </w:r>
    </w:p>
  </w:comment>
  <w:comment w:id="7" w:author="肖寒" w:date="2026-02-01T23:24:00Z" w:initials="">
    <w:p w14:paraId="33C075CB">
      <w:pPr>
        <w:pStyle w:val="16"/>
      </w:pPr>
      <w:r>
        <w:rPr>
          <w:rFonts w:hint="eastAsia"/>
        </w:rPr>
        <w:t>PPT材料总结的比较精炼，容易理解了。</w:t>
      </w:r>
    </w:p>
    <w:p w14:paraId="1BC0E913">
      <w:pPr>
        <w:pStyle w:val="16"/>
      </w:pPr>
      <w:r>
        <w:rPr>
          <w:rFonts w:hint="eastAsia"/>
        </w:rPr>
        <w:t>就用老年人看不清、听不清、认不明问题吧。大家看到也比较容易记住。</w:t>
      </w:r>
    </w:p>
  </w:comment>
  <w:comment w:id="8" w:author="肖寒" w:date="2026-02-01T23:25:00Z" w:initials="">
    <w:p w14:paraId="378BB7DB">
      <w:pPr>
        <w:pStyle w:val="16"/>
      </w:pPr>
      <w:r>
        <w:rPr>
          <w:rFonts w:hint="eastAsia"/>
        </w:rPr>
        <w:t>这块结合PPT的描述，精炼凸显我们方案的特点和优势。</w:t>
      </w:r>
    </w:p>
  </w:comment>
  <w:comment w:id="9" w:author="肖寒" w:date="2026-02-01T23:25:00Z" w:initials="">
    <w:p w14:paraId="61AEE428">
      <w:pPr>
        <w:pStyle w:val="16"/>
      </w:pPr>
      <w:r>
        <w:rPr>
          <w:rFonts w:hint="eastAsia"/>
        </w:rPr>
        <w:t>十四五已经过去，现在已经买入十五五，看能否补充最新的政策、呼应未来的需求。</w:t>
      </w:r>
    </w:p>
  </w:comment>
  <w:comment w:id="10" w:author="肖寒" w:date="2026-02-01T23:22:00Z" w:initials="">
    <w:p w14:paraId="3925C9C4">
      <w:pPr>
        <w:pStyle w:val="16"/>
      </w:pPr>
      <w:r>
        <w:rPr>
          <w:rFonts w:hint="eastAsia"/>
        </w:rPr>
        <w:t>ppt上写的3.23亿人口，两边对齐下。</w:t>
      </w:r>
    </w:p>
    <w:p w14:paraId="5E48AC56">
      <w:pPr>
        <w:pStyle w:val="16"/>
      </w:pPr>
      <w:r>
        <w:rPr>
          <w:rFonts w:hint="eastAsia"/>
        </w:rPr>
        <w:t>下面的图里也是3.23亿。</w:t>
      </w:r>
    </w:p>
    <w:p w14:paraId="504F1D53">
      <w:pPr>
        <w:pStyle w:val="16"/>
      </w:pPr>
    </w:p>
    <w:p w14:paraId="4CB9E42D">
      <w:pPr>
        <w:pStyle w:val="16"/>
      </w:pPr>
      <w:r>
        <w:rPr>
          <w:rFonts w:hint="eastAsia"/>
        </w:rPr>
        <w:t>这块可以把数据写全一些。比如描述自2010年至今的老龄化趋势变化，而不仅是直接给个人数。趋势的剧变比单纯的人数更好引起大家的重视。</w:t>
      </w:r>
    </w:p>
    <w:p w14:paraId="1FED468F">
      <w:pPr>
        <w:pStyle w:val="16"/>
      </w:pPr>
    </w:p>
  </w:comment>
  <w:comment w:id="11" w:author="胡航宾" w:date="2026-02-02T02:06:00Z" w:initials="">
    <w:p w14:paraId="6115DDDA">
      <w:pPr>
        <w:pStyle w:val="16"/>
      </w:pPr>
      <w:r>
        <w:rPr>
          <w:rFonts w:hint="eastAsia"/>
        </w:rPr>
        <w:t>重写内容</w:t>
      </w:r>
    </w:p>
  </w:comment>
  <w:comment w:id="12" w:author="肖寒" w:date="2026-02-01T23:28:00Z" w:initials="">
    <w:p w14:paraId="4E7BB282">
      <w:pPr>
        <w:pStyle w:val="16"/>
      </w:pPr>
      <w:r>
        <w:rPr>
          <w:rFonts w:hint="eastAsia"/>
        </w:rPr>
        <w:t>删除空行</w:t>
      </w:r>
    </w:p>
    <w:p w14:paraId="50F75E41">
      <w:pPr>
        <w:pStyle w:val="16"/>
      </w:pPr>
    </w:p>
    <w:p w14:paraId="28A40C48">
      <w:pPr>
        <w:pStyle w:val="16"/>
      </w:pPr>
      <w:r>
        <w:rPr>
          <w:rFonts w:hint="eastAsia"/>
        </w:rPr>
        <w:t>这个部分逻辑再捋顺些，按应用场景、目标人群来介绍。</w:t>
      </w:r>
    </w:p>
    <w:p w14:paraId="4DE96FBC">
      <w:pPr>
        <w:pStyle w:val="16"/>
      </w:pPr>
    </w:p>
  </w:comment>
  <w:comment w:id="13" w:author="肖寒" w:date="2026-02-01T23:28:00Z" w:initials="">
    <w:p w14:paraId="4BA2A584">
      <w:pPr>
        <w:pStyle w:val="16"/>
      </w:pPr>
      <w:r>
        <w:rPr>
          <w:rFonts w:hint="eastAsia"/>
        </w:rPr>
        <w:t>把问题和挑战统一下好些。</w:t>
      </w:r>
    </w:p>
    <w:p w14:paraId="17E94FED">
      <w:pPr>
        <w:pStyle w:val="16"/>
      </w:pPr>
      <w:r>
        <w:rPr>
          <w:rFonts w:hint="eastAsia"/>
        </w:rPr>
        <w:t>老年人看不清、听不清、认不明是切实的问题。</w:t>
      </w:r>
    </w:p>
    <w:p w14:paraId="0FB826A5">
      <w:pPr>
        <w:pStyle w:val="16"/>
      </w:pPr>
      <w:r>
        <w:rPr>
          <w:rFonts w:hint="eastAsia"/>
        </w:rPr>
        <w:t>在解决这个过程中，有一些挑战，比如这里的信息难获取、交互不顺畅、准确性不足等是难题挑战，所以现在还没解决好。</w:t>
      </w:r>
    </w:p>
  </w:comment>
  <w:comment w:id="14" w:author="肖寒" w:date="2026-02-01T23:32:00Z" w:initials="">
    <w:p w14:paraId="53F528A4">
      <w:pPr>
        <w:pStyle w:val="16"/>
      </w:pPr>
      <w:r>
        <w:rPr>
          <w:rFonts w:hint="eastAsia"/>
        </w:rPr>
        <w:t>面向老年人群体的日常健康保障场景？</w:t>
      </w:r>
    </w:p>
  </w:comment>
  <w:comment w:id="15" w:author="肖寒" w:date="2026-02-01T23:32:00Z" w:initials="">
    <w:p w14:paraId="495D9BDE">
      <w:pPr>
        <w:pStyle w:val="16"/>
      </w:pPr>
      <w:r>
        <w:rPr>
          <w:rFonts w:hint="eastAsia"/>
        </w:rPr>
        <w:t>这一部分是我们的方案吧，而不是要应用的场景。</w:t>
      </w:r>
    </w:p>
    <w:p w14:paraId="24AEA122">
      <w:pPr>
        <w:pStyle w:val="16"/>
      </w:pPr>
      <w:r>
        <w:rPr>
          <w:rFonts w:hint="eastAsia"/>
        </w:rPr>
        <w:t>场景应该更突出，我们方案打算解决的问题是日常生活中哪一块，这一部分描述得更清楚、到位就行。</w:t>
      </w:r>
    </w:p>
  </w:comment>
  <w:comment w:id="16" w:author="肖寒" w:date="2026-02-01T23:33:00Z" w:initials="">
    <w:p w14:paraId="0367F8AA">
      <w:pPr>
        <w:pStyle w:val="16"/>
      </w:pPr>
      <w:r>
        <w:rPr>
          <w:rFonts w:hint="eastAsia"/>
        </w:rPr>
        <w:t>这块内容和主题没那么聚焦，应该更突出对老年人，我们系统的标题里有适老化。</w:t>
      </w:r>
    </w:p>
  </w:comment>
  <w:comment w:id="17" w:author="胡航宾" w:date="2026-02-02T02:33:00Z" w:initials="">
    <w:p w14:paraId="1A83621E">
      <w:pPr>
        <w:pStyle w:val="16"/>
      </w:pPr>
      <w:r>
        <w:rPr>
          <w:rFonts w:hint="eastAsia"/>
        </w:rPr>
        <w:t>这个具体场景的到底应该写仅针对目前三个功能的还是留一个较大的方向来考虑是否扩展 确实值得考虑</w:t>
      </w:r>
      <w:r>
        <w:rPr>
          <w:rFonts w:hint="eastAsia"/>
        </w:rPr>
        <w:br w:type="textWrapping"/>
      </w:r>
      <w:r>
        <w:rPr>
          <w:rFonts w:hint="eastAsia"/>
        </w:rPr>
        <w:t>但初赛我们还是可以基于现有，我倾向于前者</w:t>
      </w:r>
    </w:p>
  </w:comment>
  <w:comment w:id="18" w:author="肖寒" w:date="2026-02-01T23:36:00Z" w:initials="">
    <w:p w14:paraId="2E197C8C">
      <w:pPr>
        <w:pStyle w:val="16"/>
      </w:pPr>
      <w:r>
        <w:rPr>
          <w:rFonts w:hint="eastAsia"/>
        </w:rPr>
        <w:t>这个图可以聚焦几个要点来标记，比如：功能支持（视觉/听觉/查询）、交互方式、适用场景、扩展能力等，比较容易凸显出各个方案的区别。</w:t>
      </w:r>
    </w:p>
    <w:p w14:paraId="655AA16F">
      <w:pPr>
        <w:pStyle w:val="16"/>
      </w:pPr>
      <w:r>
        <w:rPr>
          <w:rFonts w:hint="eastAsia"/>
        </w:rPr>
        <w:t>现在的表里结论需要读者自己阅读和分析。</w:t>
      </w:r>
    </w:p>
  </w:comment>
  <w:comment w:id="19" w:author="提示" w:date="2020-11-20T00:08:00Z" w:initials="提示">
    <w:p w14:paraId="73F35B3F">
      <w:pPr>
        <w:pStyle w:val="16"/>
      </w:pPr>
      <w:r>
        <w:rPr>
          <w:rFonts w:hint="eastAsia"/>
          <w:color w:val="24292E"/>
        </w:rPr>
        <w:t>对项目的主体内容做一阐述，包括应用场景、目标人群、核心功能、数据集等情况</w:t>
      </w:r>
    </w:p>
  </w:comment>
  <w:comment w:id="20" w:author="胡航宾" w:date="2026-02-02T02:40:00Z" w:initials="">
    <w:p w14:paraId="164062AC">
      <w:pPr>
        <w:pStyle w:val="16"/>
      </w:pPr>
      <w:r>
        <w:rPr>
          <w:rFonts w:hint="eastAsia"/>
        </w:rPr>
        <w:t>选择具体的场景来写</w:t>
      </w:r>
    </w:p>
  </w:comment>
  <w:comment w:id="21" w:author="胡航宾" w:date="2026-02-02T02:41:00Z" w:initials="">
    <w:p w14:paraId="23F10B93">
      <w:pPr>
        <w:pStyle w:val="16"/>
      </w:pPr>
      <w:r>
        <w:rPr>
          <w:rFonts w:hint="eastAsia"/>
        </w:rPr>
        <w:t>这里我不会改 后端同学注意补充一下</w:t>
      </w:r>
    </w:p>
  </w:comment>
  <w:comment w:id="22" w:author="小米" w:date="2026-02-02T08:37:18Z" w:initials="">
    <w:p w14:paraId="513B5761">
      <w:pPr>
        <w:pStyle w:val="16"/>
        <w:rPr>
          <w:rFonts w:hint="eastAsia" w:eastAsiaTheme="minorEastAsia"/>
          <w:lang w:val="en-US" w:eastAsia="zh-CN"/>
        </w:rPr>
      </w:pPr>
      <w:r>
        <w:rPr>
          <w:rFonts w:hint="eastAsia"/>
          <w:lang w:val="en-US" w:eastAsia="zh-CN"/>
        </w:rPr>
        <w:t>已修改</w:t>
      </w:r>
    </w:p>
  </w:comment>
  <w:comment w:id="23" w:author="肖寒" w:date="2026-02-01T23:40:00Z" w:initials="">
    <w:p w14:paraId="547D2616">
      <w:pPr>
        <w:pStyle w:val="16"/>
      </w:pPr>
      <w:bookmarkStart w:id="93" w:name="OLE_LINK1"/>
      <w:r>
        <w:rPr>
          <w:rFonts w:hint="eastAsia"/>
        </w:rPr>
        <w:t>公开数据集可以列出具体是哪些，更有科学性。</w:t>
      </w:r>
    </w:p>
    <w:p w14:paraId="7DD1138A">
      <w:pPr>
        <w:pStyle w:val="16"/>
      </w:pPr>
    </w:p>
    <w:p w14:paraId="34A6267B">
      <w:pPr>
        <w:pStyle w:val="16"/>
      </w:pPr>
      <w:r>
        <w:rPr>
          <w:rFonts w:hint="eastAsia"/>
        </w:rPr>
        <w:t>有链接的可以作为脚注。</w:t>
      </w:r>
    </w:p>
    <w:p w14:paraId="07A740D1">
      <w:pPr>
        <w:pStyle w:val="16"/>
      </w:pPr>
    </w:p>
    <w:p w14:paraId="275172C0">
      <w:pPr>
        <w:pStyle w:val="16"/>
      </w:pPr>
      <w:r>
        <w:rPr>
          <w:rFonts w:hint="eastAsia"/>
        </w:rPr>
        <w:t>自建数据集可以写明自建方式，数据集规模、形式等。这样比较有说服力。</w:t>
      </w:r>
      <w:bookmarkEnd w:id="93"/>
    </w:p>
  </w:comment>
  <w:comment w:id="24" w:author="肖寒" w:date="2026-02-01T23:41:00Z" w:initials="">
    <w:p w14:paraId="27E68B96">
      <w:pPr>
        <w:pStyle w:val="16"/>
      </w:pPr>
      <w:r>
        <w:rPr>
          <w:rFonts w:hint="eastAsia"/>
        </w:rPr>
        <w:t>处理方式可以更详细些。</w:t>
      </w:r>
    </w:p>
  </w:comment>
  <w:comment w:id="25" w:author="小米" w:date="2026-02-02T08:37:09Z" w:initials="">
    <w:p w14:paraId="3387919D">
      <w:pPr>
        <w:pStyle w:val="16"/>
        <w:rPr>
          <w:rFonts w:hint="default" w:eastAsiaTheme="minorEastAsia"/>
          <w:lang w:val="en-US" w:eastAsia="zh-CN"/>
        </w:rPr>
      </w:pPr>
      <w:r>
        <w:rPr>
          <w:rFonts w:hint="eastAsia"/>
          <w:lang w:val="en-US" w:eastAsia="zh-CN"/>
        </w:rPr>
        <w:t>重新修改了1.2.3数据层面，列出了公开数据集和链接脚注</w:t>
      </w:r>
    </w:p>
  </w:comment>
  <w:comment w:id="26" w:author="肖寒" w:date="2026-02-01T23:43:00Z" w:initials="">
    <w:p w14:paraId="1503EED5">
      <w:pPr>
        <w:pStyle w:val="16"/>
      </w:pPr>
      <w:r>
        <w:rPr>
          <w:rFonts w:hint="eastAsia"/>
        </w:rPr>
        <w:t>前两个还算是个创新，这个点有点勉强。</w:t>
      </w:r>
    </w:p>
  </w:comment>
  <w:comment w:id="27" w:author="胡航宾" w:date="2026-02-02T02:38:00Z" w:initials="">
    <w:p w14:paraId="20D374DF">
      <w:pPr>
        <w:pStyle w:val="16"/>
      </w:pPr>
      <w:r>
        <w:rPr>
          <w:rFonts w:hint="eastAsia"/>
        </w:rPr>
        <w:t>删掉？</w:t>
      </w:r>
    </w:p>
  </w:comment>
  <w:comment w:id="28" w:author="小米" w:date="2026-02-02T08:48:30Z" w:initials="">
    <w:p w14:paraId="1C2FD8BA">
      <w:pPr>
        <w:pStyle w:val="16"/>
        <w:rPr>
          <w:rFonts w:hint="default" w:eastAsiaTheme="minorEastAsia"/>
          <w:lang w:val="en-US" w:eastAsia="zh-CN"/>
        </w:rPr>
      </w:pPr>
      <w:r>
        <w:rPr>
          <w:rFonts w:hint="eastAsia"/>
          <w:lang w:val="en-US" w:eastAsia="zh-CN"/>
        </w:rPr>
        <w:t>暂时删掉</w:t>
      </w:r>
    </w:p>
  </w:comment>
  <w:comment w:id="29" w:author="肖寒" w:date="2026-02-01T23:45:00Z" w:initials="">
    <w:p w14:paraId="4A03B32C">
      <w:pPr>
        <w:pStyle w:val="16"/>
      </w:pPr>
      <w:r>
        <w:rPr>
          <w:rFonts w:hint="eastAsia"/>
        </w:rPr>
        <w:t>和PPT的几个点对应下。</w:t>
      </w:r>
    </w:p>
    <w:p w14:paraId="78096F07">
      <w:pPr>
        <w:pStyle w:val="16"/>
      </w:pPr>
      <w:r>
        <w:rPr>
          <w:rFonts w:hint="eastAsia"/>
        </w:rPr>
        <w:t>1种新的交互范式</w:t>
      </w:r>
    </w:p>
    <w:p w14:paraId="5E285288">
      <w:pPr>
        <w:pStyle w:val="16"/>
      </w:pPr>
      <w:r>
        <w:rPr>
          <w:rFonts w:hint="eastAsia"/>
        </w:rPr>
        <w:t>3种新的适老化功能</w:t>
      </w:r>
    </w:p>
  </w:comment>
  <w:comment w:id="30" w:author="孙宇凯" w:date="2026-02-02T12:02:40Z" w:initials="">
    <w:p w14:paraId="16182A28">
      <w:pPr>
        <w:pStyle w:val="16"/>
        <w:rPr>
          <w:rFonts w:hint="default" w:eastAsiaTheme="minorEastAsia"/>
          <w:lang w:val="en-US" w:eastAsia="zh-CN"/>
        </w:rPr>
      </w:pPr>
      <w:r>
        <w:rPr>
          <w:rFonts w:hint="eastAsia"/>
          <w:lang w:val="en-US" w:eastAsia="zh-CN"/>
        </w:rPr>
        <w:t>修改文本，对应了ppt中的交互范式和适老化功能</w:t>
      </w:r>
    </w:p>
  </w:comment>
  <w:comment w:id="31" w:author="肖寒" w:date="2026-02-01T23:45:00Z" w:initials="">
    <w:p w14:paraId="626EC8EC">
      <w:pPr>
        <w:pStyle w:val="16"/>
      </w:pPr>
      <w:r>
        <w:rPr>
          <w:rFonts w:hint="eastAsia"/>
        </w:rPr>
        <w:t>具体创新提到最前面，总结出一个名字，加粗，别人一眼就明白你的创新是什么。</w:t>
      </w:r>
    </w:p>
  </w:comment>
  <w:comment w:id="32" w:author="小米" w:date="2026-02-02T09:47:51Z" w:initials="">
    <w:p w14:paraId="68977E16">
      <w:pPr>
        <w:pStyle w:val="16"/>
        <w:rPr>
          <w:rFonts w:hint="default" w:eastAsiaTheme="minorEastAsia"/>
          <w:lang w:val="en-US" w:eastAsia="zh-CN"/>
        </w:rPr>
      </w:pPr>
      <w:r>
        <w:rPr>
          <w:rFonts w:hint="eastAsia"/>
          <w:lang w:val="en-US" w:eastAsia="zh-CN"/>
        </w:rPr>
        <w:t>总结了创新点</w:t>
      </w:r>
    </w:p>
  </w:comment>
  <w:comment w:id="33" w:author="提示" w:date="2020-11-20T00:08:00Z" w:initials="提示">
    <w:p w14:paraId="21370BDE">
      <w:pPr>
        <w:pStyle w:val="16"/>
        <w:rPr>
          <w:b/>
        </w:rPr>
      </w:pPr>
      <w:r>
        <w:rPr>
          <w:rFonts w:hint="eastAsia"/>
          <w:b/>
        </w:rPr>
        <w:t>初赛</w:t>
      </w:r>
      <w:r>
        <w:rPr>
          <w:b/>
        </w:rPr>
        <w:t>阶段完成</w:t>
      </w:r>
    </w:p>
  </w:comment>
  <w:comment w:id="34" w:author="yuehui wang" w:date="2023-09-26T12:47:00Z" w:initials="yw">
    <w:p w14:paraId="225D004D">
      <w:pPr>
        <w:pStyle w:val="16"/>
      </w:pPr>
      <w:r>
        <w:rPr>
          <w:rFonts w:hint="eastAsia"/>
        </w:rPr>
        <w:t>需包含模块架构图及其描述</w:t>
      </w:r>
    </w:p>
  </w:comment>
  <w:comment w:id="35" w:author="肖寒" w:date="2026-02-01T23:46:00Z" w:initials="">
    <w:p w14:paraId="2F58EDA3">
      <w:pPr>
        <w:pStyle w:val="16"/>
      </w:pPr>
      <w:r>
        <w:rPr>
          <w:rFonts w:hint="eastAsia"/>
        </w:rPr>
        <w:t>字太小了。</w:t>
      </w:r>
    </w:p>
  </w:comment>
  <w:comment w:id="36" w:author="小米" w:date="2026-02-02T09:37:08Z" w:initials="">
    <w:p w14:paraId="19867003">
      <w:pPr>
        <w:pStyle w:val="16"/>
        <w:rPr>
          <w:rFonts w:hint="default" w:eastAsiaTheme="minorEastAsia"/>
          <w:lang w:val="en-US" w:eastAsia="zh-CN"/>
        </w:rPr>
      </w:pPr>
      <w:r>
        <w:rPr>
          <w:rFonts w:hint="eastAsia"/>
          <w:lang w:val="en-US" w:eastAsia="zh-CN"/>
        </w:rPr>
        <w:t>调整了字体大小</w:t>
      </w:r>
    </w:p>
  </w:comment>
  <w:comment w:id="37" w:author="胡航宾" w:date="2026-02-02T03:12:00Z" w:initials="">
    <w:p w14:paraId="01B6FF54">
      <w:pPr>
        <w:pStyle w:val="16"/>
      </w:pPr>
      <w:r>
        <w:rPr>
          <w:rFonts w:hint="eastAsia"/>
        </w:rPr>
        <w:t>这个图的字稍微有点多 可以微调一下</w:t>
      </w:r>
    </w:p>
  </w:comment>
  <w:comment w:id="38" w:author="小米" w:date="2026-02-02T08:43:24Z" w:initials="">
    <w:p w14:paraId="4F103D04">
      <w:pPr>
        <w:pStyle w:val="16"/>
        <w:rPr>
          <w:rFonts w:hint="default" w:eastAsiaTheme="minorEastAsia"/>
          <w:lang w:val="en-US" w:eastAsia="zh-CN"/>
        </w:rPr>
      </w:pPr>
      <w:r>
        <w:rPr>
          <w:rFonts w:hint="eastAsia"/>
          <w:lang w:val="en-US" w:eastAsia="zh-CN"/>
        </w:rPr>
        <w:t>之前的图中很多文字都是上面叙述中出现过的，为避免重复，这里直接删掉图中大段的文字了。</w:t>
      </w:r>
    </w:p>
  </w:comment>
  <w:comment w:id="40" w:author="胡航宾" w:date="2026-02-02T02:44:00Z" w:initials="">
    <w:p w14:paraId="20DB6169">
      <w:pPr>
        <w:pStyle w:val="16"/>
      </w:pPr>
      <w:r>
        <w:rPr>
          <w:rFonts w:hint="eastAsia"/>
        </w:rPr>
        <w:t>我把对应部分用的图贴上，调整格式的时候统一调整一下</w:t>
      </w:r>
    </w:p>
  </w:comment>
  <w:comment w:id="39" w:author="yuehui wang" w:date="2023-09-26T12:47:00Z" w:initials="yw">
    <w:p w14:paraId="74427750">
      <w:pPr>
        <w:jc w:val="left"/>
        <w:rPr>
          <w:rFonts w:ascii="Calibri" w:hAnsi="Calibri" w:eastAsia="宋体" w:cs="Times New Roman"/>
        </w:rPr>
      </w:pPr>
      <w:r>
        <w:rPr>
          <w:rFonts w:hint="eastAsia" w:ascii="Calibri" w:hAnsi="Calibri" w:eastAsia="宋体" w:cs="Times New Roman"/>
        </w:rPr>
        <w:t>需包含模块架构图及其描述</w:t>
      </w:r>
    </w:p>
  </w:comment>
  <w:comment w:id="41" w:author="肖寒" w:date="2026-02-01T23:48:00Z" w:initials="">
    <w:p w14:paraId="7688C3DD">
      <w:pPr>
        <w:pStyle w:val="16"/>
      </w:pPr>
      <w:r>
        <w:rPr>
          <w:rFonts w:hint="eastAsia"/>
        </w:rPr>
        <w:t>贴上我们实际的图</w:t>
      </w:r>
    </w:p>
    <w:p w14:paraId="7FB53871">
      <w:pPr>
        <w:pStyle w:val="16"/>
      </w:pPr>
      <w:r>
        <w:rPr>
          <w:rFonts w:hint="eastAsia"/>
        </w:rPr>
        <w:t>比如眼镜、前端界面、交互界面，和功能对应</w:t>
      </w:r>
    </w:p>
  </w:comment>
  <w:comment w:id="42" w:author="胡航宾" w:date="2026-02-02T03:05:00Z" w:initials="">
    <w:p w14:paraId="49302AB7">
      <w:pPr>
        <w:pStyle w:val="16"/>
      </w:pPr>
      <w:r>
        <w:rPr>
          <w:rFonts w:hint="eastAsia"/>
        </w:rPr>
        <w:t>已更新图</w:t>
      </w:r>
    </w:p>
  </w:comment>
  <w:comment w:id="43" w:author="肖寒" w:date="2026-02-01T23:47:00Z" w:initials="">
    <w:p w14:paraId="0679810C">
      <w:pPr>
        <w:pStyle w:val="16"/>
      </w:pPr>
      <w:r>
        <w:rPr>
          <w:rFonts w:hint="eastAsia"/>
        </w:rPr>
        <w:t>字有点小。</w:t>
      </w:r>
    </w:p>
  </w:comment>
  <w:comment w:id="44" w:author="肖寒" w:date="2026-02-01T23:48:00Z" w:initials="">
    <w:p w14:paraId="5E6FA0D2">
      <w:pPr>
        <w:pStyle w:val="16"/>
      </w:pPr>
      <w:r>
        <w:rPr>
          <w:rFonts w:hint="eastAsia"/>
        </w:rPr>
        <w:t>放图。</w:t>
      </w:r>
    </w:p>
  </w:comment>
  <w:comment w:id="45" w:author="肖寒" w:date="2026-02-01T23:48:00Z" w:initials="">
    <w:p w14:paraId="1D257D36">
      <w:pPr>
        <w:pStyle w:val="16"/>
      </w:pPr>
      <w:r>
        <w:rPr>
          <w:rFonts w:hint="eastAsia"/>
        </w:rPr>
        <w:t>多加字、放图</w:t>
      </w:r>
    </w:p>
  </w:comment>
  <w:comment w:id="46" w:author="yuehui wang" w:date="2023-09-26T12:48:00Z" w:initials="yw">
    <w:p w14:paraId="15096827">
      <w:pPr>
        <w:pStyle w:val="16"/>
      </w:pPr>
      <w:r>
        <w:rPr>
          <w:rFonts w:hint="eastAsia"/>
        </w:rPr>
        <w:t>可以用思维导图、流程图等方式体现出来整体的功能结构，需要注明产品的核心功能、产品特色和优势点，并和使用场景结合，原型图、交互图、UI图（按当前项目进度呈现即可）</w:t>
      </w:r>
    </w:p>
  </w:comment>
  <w:comment w:id="47" w:author="yuehui wang" w:date="2023-09-26T12:48:00Z" w:initials="yw">
    <w:p w14:paraId="7C8D4D15">
      <w:pPr>
        <w:pStyle w:val="16"/>
      </w:pPr>
      <w:r>
        <w:rPr>
          <w:rFonts w:hint="eastAsia"/>
        </w:rPr>
        <w:t>请说明可能影响项目的关键问题，如设备条件、技术焦点或其他风险因素，并说明对策</w:t>
      </w:r>
    </w:p>
  </w:comment>
  <w:comment w:id="48" w:author="yuehui wang" w:date="2023-09-26T12:48:00Z" w:initials="yw">
    <w:p w14:paraId="540D6C3E">
      <w:pPr>
        <w:pStyle w:val="16"/>
      </w:pPr>
      <w:r>
        <w:rPr>
          <w:rFonts w:hint="eastAsia"/>
        </w:rPr>
        <w:t>如界面设计、数据库设计、部署方案等，可以根据实际情况补充</w:t>
      </w:r>
    </w:p>
  </w:comment>
  <w:comment w:id="49" w:author="提示" w:date="2020-11-20T00:08:00Z" w:initials="提示">
    <w:p w14:paraId="5692246D">
      <w:pPr>
        <w:pStyle w:val="16"/>
      </w:pPr>
      <w:r>
        <w:rPr>
          <w:rFonts w:hint="eastAsia"/>
          <w:b/>
          <w:bCs/>
        </w:rPr>
        <w:t>初赛阶段完成</w:t>
      </w:r>
    </w:p>
  </w:comment>
  <w:comment w:id="50" w:author="肖寒" w:date="2026-02-01T23:50:00Z" w:initials="">
    <w:p w14:paraId="4E332306">
      <w:pPr>
        <w:pStyle w:val="16"/>
      </w:pPr>
      <w:r>
        <w:rPr>
          <w:rFonts w:hint="eastAsia"/>
        </w:rPr>
        <w:t>和前面保持一致</w:t>
      </w:r>
    </w:p>
  </w:comment>
  <w:comment w:id="51" w:author="肖寒" w:date="2026-02-01T23:51:00Z" w:initials="">
    <w:p w14:paraId="3990A47F">
      <w:pPr>
        <w:pStyle w:val="16"/>
      </w:pPr>
      <w:r>
        <w:rPr>
          <w:rFonts w:hint="eastAsia"/>
        </w:rPr>
        <w:t>这个图的作用？</w:t>
      </w:r>
    </w:p>
    <w:p w14:paraId="03BDC097">
      <w:pPr>
        <w:pStyle w:val="16"/>
      </w:pPr>
    </w:p>
    <w:p w14:paraId="42171788">
      <w:pPr>
        <w:pStyle w:val="16"/>
      </w:pPr>
      <w:r>
        <w:rPr>
          <w:rFonts w:hint="eastAsia"/>
        </w:rPr>
        <w:t>图是自己画的，美观度上还可以提升</w:t>
      </w:r>
    </w:p>
    <w:p w14:paraId="3B827C10">
      <w:pPr>
        <w:pStyle w:val="16"/>
      </w:pPr>
    </w:p>
    <w:p w14:paraId="2AC23007">
      <w:pPr>
        <w:pStyle w:val="16"/>
      </w:pPr>
      <w:r>
        <w:rPr>
          <w:rFonts w:hint="eastAsia"/>
        </w:rPr>
        <w:t>如果非必要可以不放。</w:t>
      </w:r>
    </w:p>
  </w:comment>
  <w:comment w:id="52" w:author="yuehui wang" w:date="2023-09-26T12:56:00Z" w:initials="yw">
    <w:p w14:paraId="17CFB82D">
      <w:pPr>
        <w:pStyle w:val="16"/>
      </w:pPr>
      <w:r>
        <w:rPr>
          <w:rFonts w:hint="eastAsia"/>
        </w:rPr>
        <w:t>结合参赛时间点，阐述项目的开发进度规划、团队分工情况</w:t>
      </w:r>
    </w:p>
  </w:comment>
  <w:comment w:id="53" w:author="肖寒" w:date="2026-02-01T23:51:00Z" w:initials="">
    <w:p w14:paraId="733D4B63">
      <w:pPr>
        <w:pStyle w:val="16"/>
      </w:pPr>
      <w:r>
        <w:rPr>
          <w:rFonts w:hint="eastAsia"/>
        </w:rPr>
        <w:t>下图字有点小，可以放大些</w:t>
      </w:r>
    </w:p>
  </w:comment>
  <w:comment w:id="54" w:author="提示" w:date="2020-11-20T00:08:00Z" w:initials="提示">
    <w:p w14:paraId="450463D8">
      <w:pPr>
        <w:pStyle w:val="16"/>
      </w:pPr>
      <w:r>
        <w:rPr>
          <w:rFonts w:hint="eastAsia"/>
          <w:b/>
          <w:bCs/>
        </w:rPr>
        <w:t>初赛阶段完成：对项目价值、完成度做总结，及探讨后续可能的扩展方向</w:t>
      </w:r>
    </w:p>
  </w:comment>
  <w:comment w:id="55" w:author="肖寒" w:date="2026-02-01T23:52:00Z" w:initials="">
    <w:p w14:paraId="6221BCCA">
      <w:pPr>
        <w:pStyle w:val="16"/>
      </w:pPr>
      <w:r>
        <w:rPr>
          <w:rFonts w:hint="eastAsia"/>
        </w:rPr>
        <w:t>补充参考文献。</w:t>
      </w:r>
    </w:p>
    <w:p w14:paraId="5EE18003">
      <w:pPr>
        <w:pStyle w:val="16"/>
      </w:pPr>
      <w:r>
        <w:rPr>
          <w:rFonts w:hint="eastAsia"/>
        </w:rPr>
        <w:t>很难做个事情什么也不用参考</w:t>
      </w:r>
    </w:p>
  </w:comment>
  <w:comment w:id="56" w:author="yuehui wang" w:date="2023-09-26T12:59:00Z" w:initials="yw">
    <w:p w14:paraId="463545B0">
      <w:pPr>
        <w:pStyle w:val="16"/>
      </w:pPr>
      <w:r>
        <w:rPr>
          <w:rFonts w:hint="eastAsia"/>
        </w:rPr>
        <w:t>可用于辅助支撑说明项目创新性、技术方案先进性的其它材料</w:t>
      </w:r>
    </w:p>
  </w:comment>
  <w:comment w:id="57" w:author="肖寒" w:date="2026-02-01T23:52:00Z" w:initials="">
    <w:p w14:paraId="581F90FD">
      <w:pPr>
        <w:pStyle w:val="16"/>
      </w:pPr>
      <w:r>
        <w:rPr>
          <w:rFonts w:hint="eastAsia"/>
        </w:rPr>
        <w:t>可以补充我们测试时延、交互能力、用户体验等指标的测试过程说明和情况。</w:t>
      </w:r>
    </w:p>
    <w:p w14:paraId="7741C14E">
      <w:pPr>
        <w:pStyle w:val="16"/>
      </w:pPr>
      <w:r>
        <w:rPr>
          <w:rFonts w:hint="eastAsia"/>
        </w:rPr>
        <w:t>比如适用于什么人群</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52745A0" w15:done="0"/>
  <w15:commentEx w15:paraId="34717FE1" w15:done="0"/>
  <w15:commentEx w15:paraId="377D7675" w15:done="0"/>
  <w15:commentEx w15:paraId="7C642C97" w15:done="0"/>
  <w15:commentEx w15:paraId="162E38A1" w15:done="0"/>
  <w15:commentEx w15:paraId="4AEF07EC" w15:done="0"/>
  <w15:commentEx w15:paraId="5C00AA4F" w15:done="0"/>
  <w15:commentEx w15:paraId="1BC0E913" w15:done="0"/>
  <w15:commentEx w15:paraId="378BB7DB" w15:done="0"/>
  <w15:commentEx w15:paraId="61AEE428" w15:done="0"/>
  <w15:commentEx w15:paraId="1FED468F" w15:done="0"/>
  <w15:commentEx w15:paraId="6115DDDA" w15:done="0"/>
  <w15:commentEx w15:paraId="4DE96FBC" w15:done="0"/>
  <w15:commentEx w15:paraId="0FB826A5" w15:done="0"/>
  <w15:commentEx w15:paraId="53F528A4" w15:done="0"/>
  <w15:commentEx w15:paraId="24AEA122" w15:done="0"/>
  <w15:commentEx w15:paraId="0367F8AA" w15:done="0"/>
  <w15:commentEx w15:paraId="1A83621E" w15:done="0"/>
  <w15:commentEx w15:paraId="655AA16F" w15:done="0"/>
  <w15:commentEx w15:paraId="73F35B3F" w15:done="0"/>
  <w15:commentEx w15:paraId="164062AC" w15:done="0"/>
  <w15:commentEx w15:paraId="23F10B93" w15:done="0"/>
  <w15:commentEx w15:paraId="513B5761" w15:done="0" w15:paraIdParent="23F10B93"/>
  <w15:commentEx w15:paraId="275172C0" w15:done="0"/>
  <w15:commentEx w15:paraId="27E68B96" w15:done="0"/>
  <w15:commentEx w15:paraId="3387919D" w15:done="0"/>
  <w15:commentEx w15:paraId="1503EED5" w15:done="0"/>
  <w15:commentEx w15:paraId="20D374DF" w15:done="0"/>
  <w15:commentEx w15:paraId="1C2FD8BA" w15:done="0" w15:paraIdParent="20D374DF"/>
  <w15:commentEx w15:paraId="5E285288" w15:done="0"/>
  <w15:commentEx w15:paraId="16182A28" w15:done="0"/>
  <w15:commentEx w15:paraId="626EC8EC" w15:done="0"/>
  <w15:commentEx w15:paraId="68977E16" w15:done="0" w15:paraIdParent="626EC8EC"/>
  <w15:commentEx w15:paraId="21370BDE" w15:done="0"/>
  <w15:commentEx w15:paraId="225D004D" w15:done="0"/>
  <w15:commentEx w15:paraId="2F58EDA3" w15:done="0"/>
  <w15:commentEx w15:paraId="19867003" w15:done="0" w15:paraIdParent="2F58EDA3"/>
  <w15:commentEx w15:paraId="01B6FF54" w15:done="0"/>
  <w15:commentEx w15:paraId="4F103D04" w15:done="0" w15:paraIdParent="01B6FF54"/>
  <w15:commentEx w15:paraId="20DB6169" w15:done="0"/>
  <w15:commentEx w15:paraId="74427750" w15:done="0"/>
  <w15:commentEx w15:paraId="7FB53871" w15:done="0"/>
  <w15:commentEx w15:paraId="49302AB7" w15:done="0"/>
  <w15:commentEx w15:paraId="0679810C" w15:done="0"/>
  <w15:commentEx w15:paraId="5E6FA0D2" w15:done="0"/>
  <w15:commentEx w15:paraId="1D257D36" w15:done="0"/>
  <w15:commentEx w15:paraId="15096827" w15:done="0"/>
  <w15:commentEx w15:paraId="7C8D4D15" w15:done="0"/>
  <w15:commentEx w15:paraId="540D6C3E" w15:done="0"/>
  <w15:commentEx w15:paraId="5692246D" w15:done="0"/>
  <w15:commentEx w15:paraId="4E332306" w15:done="0"/>
  <w15:commentEx w15:paraId="2AC23007" w15:done="0"/>
  <w15:commentEx w15:paraId="17CFB82D" w15:done="0"/>
  <w15:commentEx w15:paraId="733D4B63" w15:done="0"/>
  <w15:commentEx w15:paraId="450463D8" w15:done="0"/>
  <w15:commentEx w15:paraId="5EE18003" w15:done="0"/>
  <w15:commentEx w15:paraId="463545B0" w15:done="0"/>
  <w15:commentEx w15:paraId="7741C14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Narrow">
    <w:panose1 w:val="020B0606020202030204"/>
    <w:charset w:val="00"/>
    <w:family w:val="swiss"/>
    <w:pitch w:val="default"/>
    <w:sig w:usb0="00000287" w:usb1="00000800" w:usb2="00000000" w:usb3="00000000" w:csb0="2000009F" w:csb1="DFD70000"/>
  </w:font>
  <w:font w:name="FangSong_GB2312">
    <w:altName w:val="仿宋"/>
    <w:panose1 w:val="02010609060101010101"/>
    <w:charset w:val="86"/>
    <w:family w:val="modern"/>
    <w:pitch w:val="default"/>
    <w:sig w:usb0="00000000" w:usb1="00000000" w:usb2="00000016" w:usb3="00000000" w:csb0="00040001" w:csb1="00000000"/>
  </w:font>
  <w:font w:name="仿宋">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幼圆">
    <w:panose1 w:val="0201050906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3E49AB">
    <w:pPr>
      <w:pStyle w:val="26"/>
      <w:ind w:firstLine="360"/>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80172"/>
                          </w:sdtPr>
                          <w:sdtContent>
                            <w:p w14:paraId="2FDB9746">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14:paraId="753A5DD4"/>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UqPGc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pSo8ZywCAABXBAAADgAAAAAAAAABACAAAAAfAQAAZHJzL2Uyb0RvYy54bWxQSwUGAAAAAAYA&#10;BgBZAQAAvQUAAAAA&#10;">
              <v:fill on="f" focussize="0,0"/>
              <v:stroke on="f" weight="0.5pt"/>
              <v:imagedata o:title=""/>
              <o:lock v:ext="edit" aspectratio="f"/>
              <v:textbox inset="0mm,0mm,0mm,0mm" style="mso-fit-shape-to-text:t;">
                <w:txbxContent>
                  <w:sdt>
                    <w:sdtPr>
                      <w:id w:val="147480172"/>
                    </w:sdtPr>
                    <w:sdtContent>
                      <w:p w14:paraId="2FDB9746">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14:paraId="753A5DD4"/>
                </w:txbxContent>
              </v:textbox>
            </v:shape>
          </w:pict>
        </mc:Fallback>
      </mc:AlternateContent>
    </w:r>
  </w:p>
  <w:p w14:paraId="1ACE3C3F">
    <w:pPr>
      <w:pStyle w:val="2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D6BCF9">
    <w:pPr>
      <w:pStyle w:val="2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F53256">
    <w:pPr>
      <w:pStyle w:val="26"/>
      <w:ind w:firstLine="360"/>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8757"/>
                          </w:sdtPr>
                          <w:sdtContent>
                            <w:p w14:paraId="1F54AF21">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14:paraId="484D246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1nbycsAgAAVwQAAA4AAABkcnMvZTJvRG9jLnhtbK1UzY7TMBC+I/EO&#10;lu80bVes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n31dpwuXDwAlxo5Iomu2GiFdtf2zHam&#10;OIGYM91seMs3NZJvmQ/3zGEYUDCeS7jDUkqDJKa3KKmM+/qv8xiPHsFLSYPhyqnGW6JEftDoHQDD&#10;YLjB2A2GPqhbg2lFO1BLMnHBBTmYpTPqC97QKuaAi2mOTDkNg3kbugHHG+RitUpBmDbLwlY/WB6h&#10;o3jerg4BAiZdoyidEr1WmLfUmf5txIH+c5+inv4Hy0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DWdvJywCAABXBAAADgAAAAAAAAABACAAAAAfAQAAZHJzL2Uyb0RvYy54bWxQSwUGAAAAAAYA&#10;BgBZAQAAvQUAAAAA&#10;">
              <v:fill on="f" focussize="0,0"/>
              <v:stroke on="f" weight="0.5pt"/>
              <v:imagedata o:title=""/>
              <o:lock v:ext="edit" aspectratio="f"/>
              <v:textbox inset="0mm,0mm,0mm,0mm" style="mso-fit-shape-to-text:t;">
                <w:txbxContent>
                  <w:sdt>
                    <w:sdtPr>
                      <w:id w:val="147458757"/>
                    </w:sdtPr>
                    <w:sdtContent>
                      <w:p w14:paraId="1F54AF21">
                        <w:pPr>
                          <w:pStyle w:val="26"/>
                          <w:ind w:firstLine="360"/>
                          <w:jc w:val="center"/>
                        </w:pPr>
                        <w:r>
                          <w:fldChar w:fldCharType="begin"/>
                        </w:r>
                        <w:r>
                          <w:instrText xml:space="preserve">PAGE   \* MERGEFORMAT</w:instrText>
                        </w:r>
                        <w:r>
                          <w:fldChar w:fldCharType="separate"/>
                        </w:r>
                        <w:r>
                          <w:rPr>
                            <w:lang w:val="zh-CN"/>
                          </w:rPr>
                          <w:t>III</w:t>
                        </w:r>
                        <w:r>
                          <w:rPr>
                            <w:lang w:val="zh-CN"/>
                          </w:rPr>
                          <w:fldChar w:fldCharType="end"/>
                        </w:r>
                      </w:p>
                    </w:sdtContent>
                  </w:sdt>
                  <w:p w14:paraId="484D2466"/>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F8D732">
    <w:pPr>
      <w:pStyle w:val="26"/>
      <w:framePr w:wrap="around" w:vAnchor="text" w:hAnchor="margin" w:xAlign="center" w:y="1"/>
      <w:ind w:firstLine="360"/>
      <w:rPr>
        <w:rStyle w:val="61"/>
      </w:rPr>
    </w:pPr>
    <w:r>
      <w:rPr>
        <w:rStyle w:val="61"/>
      </w:rPr>
      <w:fldChar w:fldCharType="begin"/>
    </w:r>
    <w:r>
      <w:rPr>
        <w:rStyle w:val="61"/>
      </w:rPr>
      <w:instrText xml:space="preserve">PAGE  </w:instrText>
    </w:r>
    <w:r>
      <w:rPr>
        <w:rStyle w:val="61"/>
      </w:rPr>
      <w:fldChar w:fldCharType="separate"/>
    </w:r>
    <w:r>
      <w:rPr>
        <w:rStyle w:val="61"/>
      </w:rPr>
      <w:t>1</w:t>
    </w:r>
    <w:r>
      <w:rPr>
        <w:rStyle w:val="61"/>
      </w:rPr>
      <w:fldChar w:fldCharType="end"/>
    </w:r>
  </w:p>
  <w:p w14:paraId="37A5D54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6">
    <w:p>
      <w:r>
        <w:separator/>
      </w:r>
    </w:p>
  </w:footnote>
  <w:footnote w:type="continuationSeparator" w:id="17">
    <w:p>
      <w:r>
        <w:continuationSeparator/>
      </w:r>
    </w:p>
  </w:footnote>
  <w:footnote w:id="0">
    <w:p w14:paraId="1BBDAAD3">
      <w:pPr>
        <w:pStyle w:val="31"/>
        <w:snapToGrid w:val="0"/>
        <w:rPr>
          <w:rFonts w:hint="eastAsia"/>
        </w:rPr>
      </w:pPr>
      <w:ins w:id="0" w:author="小米" w:date="2026-02-02T08:33:08Z">
        <w:r>
          <w:rPr>
            <w:rStyle w:val="67"/>
          </w:rPr>
          <w:footnoteRef/>
        </w:r>
      </w:ins>
      <w:ins w:id="1" w:author="小米" w:date="2026-02-02T08:33:08Z">
        <w:r>
          <w:rPr/>
          <w:t xml:space="preserve"> </w:t>
        </w:r>
      </w:ins>
      <w:ins w:id="2" w:author="小米" w:date="2026-02-02T08:33:12Z">
        <w:r>
          <w:rPr>
            <w:rFonts w:hint="eastAsia"/>
          </w:rPr>
          <w:t xml:space="preserve">ICDAR: </w:t>
        </w:r>
      </w:ins>
      <w:r>
        <w:rPr>
          <w:rFonts w:hint="eastAsia"/>
        </w:rPr>
        <w:fldChar w:fldCharType="begin"/>
      </w:r>
      <w:r>
        <w:rPr>
          <w:rFonts w:hint="eastAsia"/>
        </w:rPr>
        <w:instrText xml:space="preserve"> HYPERLINK "https://rrc.cvc.uab.es/" </w:instrText>
      </w:r>
      <w:ins w:id="3" w:author="小米" w:date="2026-02-02T08:33:15Z">
        <w:r>
          <w:rPr>
            <w:rFonts w:hint="eastAsia"/>
          </w:rPr>
          <w:fldChar w:fldCharType="separate"/>
        </w:r>
      </w:ins>
      <w:ins w:id="4" w:author="小米" w:date="2026-02-02T08:33:15Z">
        <w:r>
          <w:rPr>
            <w:rStyle w:val="64"/>
            <w:rFonts w:hint="eastAsia"/>
          </w:rPr>
          <w:t>https://rrc.cvc.uab.es/</w:t>
        </w:r>
      </w:ins>
      <w:ins w:id="5" w:author="小米" w:date="2026-02-02T08:33:15Z">
        <w:r>
          <w:rPr>
            <w:rFonts w:hint="eastAsia"/>
          </w:rPr>
          <w:fldChar w:fldCharType="end"/>
        </w:r>
      </w:ins>
    </w:p>
  </w:footnote>
  <w:footnote w:id="1">
    <w:p w14:paraId="43656930">
      <w:pPr>
        <w:pStyle w:val="31"/>
        <w:snapToGrid w:val="0"/>
      </w:pPr>
      <w:ins w:id="6" w:author="小米" w:date="2026-02-02T08:33:47Z">
        <w:r>
          <w:rPr>
            <w:rStyle w:val="67"/>
          </w:rPr>
          <w:footnoteRef/>
        </w:r>
      </w:ins>
      <w:ins w:id="7" w:author="小米" w:date="2026-02-02T08:33:47Z">
        <w:r>
          <w:rPr/>
          <w:t xml:space="preserve"> </w:t>
        </w:r>
      </w:ins>
      <w:ins w:id="8" w:author="小米" w:date="2026-02-02T08:33:48Z">
        <w:r>
          <w:rPr>
            <w:rFonts w:hint="eastAsia"/>
          </w:rPr>
          <w:t>CTW: https://ctwdataset.github.io/</w:t>
        </w:r>
      </w:ins>
    </w:p>
  </w:footnote>
  <w:footnote w:id="2">
    <w:p w14:paraId="5FE8F4C9">
      <w:pPr>
        <w:pStyle w:val="31"/>
        <w:snapToGrid w:val="0"/>
      </w:pPr>
      <w:ins w:id="9" w:author="小米" w:date="2026-02-02T08:34:13Z">
        <w:r>
          <w:rPr>
            <w:rStyle w:val="67"/>
          </w:rPr>
          <w:footnoteRef/>
        </w:r>
      </w:ins>
      <w:ins w:id="10" w:author="小米" w:date="2026-02-02T08:34:13Z">
        <w:r>
          <w:rPr/>
          <w:t xml:space="preserve"> </w:t>
        </w:r>
      </w:ins>
      <w:ins w:id="11" w:author="小米" w:date="2026-02-02T08:34:14Z">
        <w:r>
          <w:rPr>
            <w:rFonts w:hint="eastAsia"/>
          </w:rPr>
          <w:t>LSVT: https://rrc.cvc.uab.es/?ch=16</w:t>
        </w:r>
      </w:ins>
    </w:p>
  </w:footnote>
  <w:footnote w:id="3">
    <w:p w14:paraId="773DF7B3">
      <w:pPr>
        <w:pStyle w:val="31"/>
        <w:snapToGrid w:val="0"/>
      </w:pPr>
      <w:ins w:id="12" w:author="小米" w:date="2026-02-02T08:34:45Z">
        <w:r>
          <w:rPr>
            <w:rStyle w:val="67"/>
          </w:rPr>
          <w:footnoteRef/>
        </w:r>
      </w:ins>
      <w:ins w:id="13" w:author="小米" w:date="2026-02-02T08:34:45Z">
        <w:r>
          <w:rPr/>
          <w:t xml:space="preserve"> </w:t>
        </w:r>
      </w:ins>
      <w:ins w:id="14" w:author="小米" w:date="2026-02-02T08:34:47Z">
        <w:r>
          <w:rPr>
            <w:rFonts w:hint="eastAsia"/>
          </w:rPr>
          <w:t>COCO: https://cocodataset.org/</w:t>
        </w:r>
      </w:ins>
    </w:p>
  </w:footnote>
  <w:footnote w:id="4">
    <w:p w14:paraId="32C78BC2">
      <w:pPr>
        <w:pStyle w:val="31"/>
        <w:snapToGrid w:val="0"/>
      </w:pPr>
      <w:ins w:id="15" w:author="小米" w:date="2026-02-02T08:35:10Z">
        <w:r>
          <w:rPr>
            <w:rStyle w:val="67"/>
          </w:rPr>
          <w:footnoteRef/>
        </w:r>
      </w:ins>
      <w:ins w:id="16" w:author="小米" w:date="2026-02-02T08:35:10Z">
        <w:r>
          <w:rPr/>
          <w:t xml:space="preserve"> </w:t>
        </w:r>
      </w:ins>
      <w:ins w:id="17" w:author="小米" w:date="2026-02-02T08:35:11Z">
        <w:r>
          <w:rPr>
            <w:rFonts w:hint="eastAsia"/>
          </w:rPr>
          <w:t>Open Images: https://storage.googleapis.com/openimages/web/index.html</w:t>
        </w:r>
      </w:ins>
    </w:p>
  </w:footnote>
  <w:footnote w:id="5">
    <w:p w14:paraId="2828A010">
      <w:pPr>
        <w:pStyle w:val="31"/>
        <w:snapToGrid w:val="0"/>
      </w:pPr>
      <w:ins w:id="18" w:author="小米" w:date="2026-02-02T08:35:27Z">
        <w:r>
          <w:rPr>
            <w:rStyle w:val="67"/>
          </w:rPr>
          <w:footnoteRef/>
        </w:r>
      </w:ins>
      <w:ins w:id="19" w:author="小米" w:date="2026-02-02T08:35:27Z">
        <w:r>
          <w:rPr/>
          <w:t xml:space="preserve"> </w:t>
        </w:r>
      </w:ins>
      <w:ins w:id="20" w:author="小米" w:date="2026-02-02T08:35:28Z">
        <w:r>
          <w:rPr>
            <w:rFonts w:hint="eastAsia"/>
          </w:rPr>
          <w:t>AISHELL: https://www.aishelltech.com/kysjcp</w:t>
        </w:r>
      </w:ins>
    </w:p>
  </w:footnote>
  <w:footnote w:id="6">
    <w:p w14:paraId="4A481355">
      <w:pPr>
        <w:pStyle w:val="31"/>
        <w:snapToGrid w:val="0"/>
      </w:pPr>
      <w:ins w:id="21" w:author="小米" w:date="2026-02-02T08:35:44Z">
        <w:r>
          <w:rPr>
            <w:rStyle w:val="67"/>
          </w:rPr>
          <w:footnoteRef/>
        </w:r>
      </w:ins>
      <w:ins w:id="22" w:author="小米" w:date="2026-02-02T08:35:44Z">
        <w:r>
          <w:rPr/>
          <w:t xml:space="preserve"> </w:t>
        </w:r>
      </w:ins>
      <w:ins w:id="23" w:author="小米" w:date="2026-02-02T08:35:45Z">
        <w:r>
          <w:rPr>
            <w:rFonts w:hint="eastAsia"/>
          </w:rPr>
          <w:t>Common Voice: https://commonvoice.mozilla.org/</w:t>
        </w:r>
      </w:ins>
    </w:p>
  </w:footnote>
  <w:footnote w:id="7">
    <w:p w14:paraId="62EC9A20">
      <w:pPr>
        <w:pStyle w:val="31"/>
        <w:snapToGrid w:val="0"/>
      </w:pPr>
      <w:ins w:id="24" w:author="小米" w:date="2026-02-02T08:36:03Z">
        <w:r>
          <w:rPr>
            <w:rStyle w:val="67"/>
          </w:rPr>
          <w:footnoteRef/>
        </w:r>
      </w:ins>
      <w:ins w:id="25" w:author="小米" w:date="2026-02-02T08:36:03Z">
        <w:r>
          <w:rPr/>
          <w:t xml:space="preserve"> </w:t>
        </w:r>
      </w:ins>
      <w:ins w:id="26" w:author="小米" w:date="2026-02-02T08:36:05Z">
        <w:r>
          <w:rPr>
            <w:rFonts w:hint="eastAsia"/>
          </w:rPr>
          <w:t>THCHS-30: http://www.openslr.org/18/</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9D4A30">
    <w:pPr>
      <w:pStyle w:val="27"/>
      <w:jc w:val="right"/>
      <w:rPr>
        <w:rFonts w:cs="Times New Roman"/>
      </w:rPr>
    </w:pPr>
    <w:r>
      <w:rPr>
        <w:rFonts w:hint="eastAsia" w:cs="Times New Roman"/>
      </w:rPr>
      <w:t>雷音视界</w:t>
    </w:r>
    <w:r>
      <w:rPr>
        <w:rFonts w:cs="Times New Roman"/>
      </w:rPr>
      <w:t xml:space="preserve">                 </w:t>
    </w:r>
    <w:r>
      <w:t xml:space="preserve">       </w:t>
    </w:r>
    <w:r>
      <w:rPr>
        <w:rFonts w:cs="Times New Roman"/>
      </w:rPr>
      <w:t xml:space="preserve">        </w:t>
    </w:r>
    <w:r>
      <w:t xml:space="preserve">   </w:t>
    </w:r>
    <w:r>
      <w:rPr>
        <w:rFonts w:cs="Times New Roman"/>
      </w:rPr>
      <w:t xml:space="preserve">    </w:t>
    </w:r>
    <w:r>
      <w:rPr>
        <w:rFonts w:hint="eastAsia"/>
        <w:b/>
      </w:rPr>
      <w:t>文档</w:t>
    </w:r>
    <w:r>
      <w:rPr>
        <w:rFonts w:cs="Times New Roman"/>
        <w:b/>
      </w:rPr>
      <w:t>编</w:t>
    </w:r>
    <w:r>
      <w:rPr>
        <w:rFonts w:hint="eastAsia"/>
        <w:b/>
      </w:rPr>
      <w:t>号：</w:t>
    </w:r>
    <w:r>
      <w:rPr>
        <w:rFonts w:cs="Times New Roman"/>
        <w:b/>
      </w:rPr>
      <w:t>SWC202</w:t>
    </w:r>
    <w:r>
      <w:rPr>
        <w:rFonts w:hint="eastAsia" w:cs="Times New Roman"/>
        <w:b/>
      </w:rPr>
      <w:t>6</w:t>
    </w:r>
    <w:r>
      <w:rPr>
        <w:rFonts w:cs="Times New Roman"/>
        <w:b/>
      </w:rPr>
      <w:t xml:space="preserve"> -</w:t>
    </w:r>
    <w:r>
      <w:rPr>
        <w:rFonts w:hint="eastAsia" w:cs="Times New Roman"/>
        <w:b/>
      </w:rPr>
      <w:t>雷音视界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364BBA">
    <w:pPr>
      <w:pStyle w:val="2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76C87B"/>
    <w:multiLevelType w:val="singleLevel"/>
    <w:tmpl w:val="AF76C87B"/>
    <w:lvl w:ilvl="0" w:tentative="0">
      <w:start w:val="1"/>
      <w:numFmt w:val="decimal"/>
      <w:suff w:val="space"/>
      <w:lvlText w:val="%1."/>
      <w:lvlJc w:val="left"/>
    </w:lvl>
  </w:abstractNum>
  <w:abstractNum w:abstractNumId="1">
    <w:nsid w:val="E7BFD900"/>
    <w:multiLevelType w:val="singleLevel"/>
    <w:tmpl w:val="E7BFD900"/>
    <w:lvl w:ilvl="0" w:tentative="0">
      <w:start w:val="1"/>
      <w:numFmt w:val="decimal"/>
      <w:suff w:val="nothing"/>
      <w:lvlText w:val="%1、"/>
      <w:lvlJc w:val="left"/>
    </w:lvl>
  </w:abstractNum>
  <w:abstractNum w:abstractNumId="2">
    <w:nsid w:val="FFFFFF88"/>
    <w:multiLevelType w:val="singleLevel"/>
    <w:tmpl w:val="FFFFFF88"/>
    <w:lvl w:ilvl="0" w:tentative="0">
      <w:start w:val="1"/>
      <w:numFmt w:val="decimal"/>
      <w:pStyle w:val="13"/>
      <w:lvlText w:val="%1."/>
      <w:lvlJc w:val="left"/>
      <w:pPr>
        <w:tabs>
          <w:tab w:val="left" w:pos="360"/>
        </w:tabs>
        <w:ind w:left="360" w:hanging="360" w:hangingChars="200"/>
      </w:pPr>
    </w:lvl>
  </w:abstractNum>
  <w:abstractNum w:abstractNumId="3">
    <w:nsid w:val="139A3C0F"/>
    <w:multiLevelType w:val="multilevel"/>
    <w:tmpl w:val="139A3C0F"/>
    <w:lvl w:ilvl="0" w:tentative="0">
      <w:start w:val="1"/>
      <w:numFmt w:val="decimal"/>
      <w:pStyle w:val="2"/>
      <w:lvlText w:val="%1"/>
      <w:lvlJc w:val="left"/>
      <w:pPr>
        <w:ind w:left="432" w:hanging="432"/>
      </w:pPr>
      <w:rPr>
        <w:rFonts w:hint="default" w:ascii="Times New Roman" w:hAnsi="Times New Roman" w:cs="Times New Roman"/>
      </w:rPr>
    </w:lvl>
    <w:lvl w:ilvl="1" w:tentative="0">
      <w:start w:val="1"/>
      <w:numFmt w:val="decimal"/>
      <w:pStyle w:val="4"/>
      <w:lvlText w:val="%1.%2"/>
      <w:lvlJc w:val="left"/>
      <w:pPr>
        <w:ind w:left="2560"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tentative="0">
      <w:start w:val="1"/>
      <w:numFmt w:val="decimal"/>
      <w:pStyle w:val="5"/>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4">
    <w:nsid w:val="6F03F7CE"/>
    <w:multiLevelType w:val="singleLevel"/>
    <w:tmpl w:val="6F03F7CE"/>
    <w:lvl w:ilvl="0" w:tentative="0">
      <w:start w:val="1"/>
      <w:numFmt w:val="decimal"/>
      <w:suff w:val="space"/>
      <w:lvlText w:val="%1."/>
      <w:lvlJc w:val="left"/>
    </w:lvl>
  </w:abstractNum>
  <w:num w:numId="1">
    <w:abstractNumId w:val="3"/>
  </w:num>
  <w:num w:numId="2">
    <w:abstractNumId w:val="2"/>
  </w:num>
  <w:num w:numId="3">
    <w:abstractNumId w:val="0"/>
  </w:num>
  <w:num w:numId="4">
    <w:abstractNumId w:val="4"/>
  </w:num>
  <w:num w:numId="5">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孙宇凯">
    <w15:presenceInfo w15:providerId="WPS Office" w15:userId="10824728979"/>
  </w15:person>
  <w15:person w15:author="提示">
    <w15:presenceInfo w15:providerId="None" w15:userId="提示"/>
  </w15:person>
  <w15:person w15:author="肖寒">
    <w15:presenceInfo w15:providerId="None" w15:userId="肖寒"/>
  </w15:person>
  <w15:person w15:author="胡航宾">
    <w15:presenceInfo w15:providerId="None" w15:userId="胡航宾"/>
  </w15:person>
  <w15:person w15:author="小米">
    <w15:presenceInfo w15:providerId="WPS Office" w15:userId="2092568800"/>
  </w15:person>
  <w15:person w15:author="yuehui wang">
    <w15:presenceInfo w15:providerId="Windows Live" w15:userId="ede4613f503ce8a6"/>
  </w15:person>
  <w15:person w15:author="YX Mu">
    <w15:presenceInfo w15:providerId="Windows Live" w15:userId="c8670876324891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trackRevisions w:val="1"/>
  <w:documentProtection w:enforcement="0"/>
  <w:defaultTabStop w:val="210"/>
  <w:drawingGridHorizontalSpacing w:val="105"/>
  <w:drawingGridVerticalSpacing w:val="156"/>
  <w:displayHorizontalDrawingGridEvery w:val="1"/>
  <w:displayVerticalDrawingGridEvery w:val="1"/>
  <w:noPunctuationKerning w:val="1"/>
  <w:characterSpacingControl w:val="compressPunctuation"/>
  <w:footnotePr>
    <w:footnote w:id="16"/>
    <w:footnote w:id="17"/>
  </w:foot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ljYzUzMWQ4OWI0YzBkYjYzMDRhZTY5ZjZkYmFmYTgifQ=="/>
  </w:docVars>
  <w:rsids>
    <w:rsidRoot w:val="00596229"/>
    <w:rsid w:val="00003F46"/>
    <w:rsid w:val="00006119"/>
    <w:rsid w:val="00027990"/>
    <w:rsid w:val="00030524"/>
    <w:rsid w:val="0003106A"/>
    <w:rsid w:val="00032294"/>
    <w:rsid w:val="00046C66"/>
    <w:rsid w:val="00053968"/>
    <w:rsid w:val="000548EE"/>
    <w:rsid w:val="00067D4F"/>
    <w:rsid w:val="00086465"/>
    <w:rsid w:val="000911FE"/>
    <w:rsid w:val="0009308D"/>
    <w:rsid w:val="000C1A1F"/>
    <w:rsid w:val="000C2D5B"/>
    <w:rsid w:val="000D7D9B"/>
    <w:rsid w:val="000E2F98"/>
    <w:rsid w:val="000E555C"/>
    <w:rsid w:val="000E6DB1"/>
    <w:rsid w:val="000F181D"/>
    <w:rsid w:val="00105E01"/>
    <w:rsid w:val="00106F86"/>
    <w:rsid w:val="001275B6"/>
    <w:rsid w:val="0013440D"/>
    <w:rsid w:val="00135DA6"/>
    <w:rsid w:val="001479E6"/>
    <w:rsid w:val="001527E9"/>
    <w:rsid w:val="00161BFC"/>
    <w:rsid w:val="001710C6"/>
    <w:rsid w:val="00175023"/>
    <w:rsid w:val="00176020"/>
    <w:rsid w:val="0018576B"/>
    <w:rsid w:val="00192EC7"/>
    <w:rsid w:val="00196EB5"/>
    <w:rsid w:val="001E17C8"/>
    <w:rsid w:val="001E525E"/>
    <w:rsid w:val="001F1D44"/>
    <w:rsid w:val="00201BC2"/>
    <w:rsid w:val="00211CB0"/>
    <w:rsid w:val="00222770"/>
    <w:rsid w:val="00222D3D"/>
    <w:rsid w:val="002242C6"/>
    <w:rsid w:val="00240F03"/>
    <w:rsid w:val="00246049"/>
    <w:rsid w:val="002621E2"/>
    <w:rsid w:val="002710B8"/>
    <w:rsid w:val="00280E7C"/>
    <w:rsid w:val="00295AB6"/>
    <w:rsid w:val="002B6C8A"/>
    <w:rsid w:val="002D7068"/>
    <w:rsid w:val="002E65CA"/>
    <w:rsid w:val="002F6B7F"/>
    <w:rsid w:val="00311858"/>
    <w:rsid w:val="00314778"/>
    <w:rsid w:val="00324C0B"/>
    <w:rsid w:val="00325EB8"/>
    <w:rsid w:val="0035310D"/>
    <w:rsid w:val="00364FED"/>
    <w:rsid w:val="00374FEB"/>
    <w:rsid w:val="00382956"/>
    <w:rsid w:val="003842EF"/>
    <w:rsid w:val="0038583C"/>
    <w:rsid w:val="003976AB"/>
    <w:rsid w:val="003B0833"/>
    <w:rsid w:val="003C0BA3"/>
    <w:rsid w:val="003C4B64"/>
    <w:rsid w:val="003D40AF"/>
    <w:rsid w:val="003F5E0E"/>
    <w:rsid w:val="003F6517"/>
    <w:rsid w:val="00400E0B"/>
    <w:rsid w:val="00424E00"/>
    <w:rsid w:val="004308B2"/>
    <w:rsid w:val="00431CC8"/>
    <w:rsid w:val="00442931"/>
    <w:rsid w:val="00462EF5"/>
    <w:rsid w:val="004727BB"/>
    <w:rsid w:val="0047284F"/>
    <w:rsid w:val="00485D0A"/>
    <w:rsid w:val="004A4C92"/>
    <w:rsid w:val="004A5683"/>
    <w:rsid w:val="004B01F1"/>
    <w:rsid w:val="004B34E9"/>
    <w:rsid w:val="004C6452"/>
    <w:rsid w:val="004D6431"/>
    <w:rsid w:val="004F45A9"/>
    <w:rsid w:val="00500E29"/>
    <w:rsid w:val="0050233F"/>
    <w:rsid w:val="00504801"/>
    <w:rsid w:val="00506392"/>
    <w:rsid w:val="00520B23"/>
    <w:rsid w:val="00522B4F"/>
    <w:rsid w:val="005658F1"/>
    <w:rsid w:val="0058017B"/>
    <w:rsid w:val="005816D0"/>
    <w:rsid w:val="00596229"/>
    <w:rsid w:val="00596548"/>
    <w:rsid w:val="005A6B2D"/>
    <w:rsid w:val="005B4AEA"/>
    <w:rsid w:val="005D068B"/>
    <w:rsid w:val="005D069E"/>
    <w:rsid w:val="005D1F72"/>
    <w:rsid w:val="005D479E"/>
    <w:rsid w:val="005E0EE6"/>
    <w:rsid w:val="005E28E1"/>
    <w:rsid w:val="005E3E79"/>
    <w:rsid w:val="005E78F7"/>
    <w:rsid w:val="005F47C2"/>
    <w:rsid w:val="005F4A49"/>
    <w:rsid w:val="006212BF"/>
    <w:rsid w:val="00632DED"/>
    <w:rsid w:val="00644EBB"/>
    <w:rsid w:val="00644FD2"/>
    <w:rsid w:val="00645B33"/>
    <w:rsid w:val="00653613"/>
    <w:rsid w:val="006543F6"/>
    <w:rsid w:val="00660938"/>
    <w:rsid w:val="00665734"/>
    <w:rsid w:val="00682532"/>
    <w:rsid w:val="006919A6"/>
    <w:rsid w:val="006A197C"/>
    <w:rsid w:val="006A6841"/>
    <w:rsid w:val="006C1661"/>
    <w:rsid w:val="006C4997"/>
    <w:rsid w:val="006D45A1"/>
    <w:rsid w:val="006F3270"/>
    <w:rsid w:val="00702DD8"/>
    <w:rsid w:val="00716DF9"/>
    <w:rsid w:val="00727CDD"/>
    <w:rsid w:val="007347D7"/>
    <w:rsid w:val="00734FA2"/>
    <w:rsid w:val="00763107"/>
    <w:rsid w:val="00766074"/>
    <w:rsid w:val="00772BFF"/>
    <w:rsid w:val="007823FB"/>
    <w:rsid w:val="0078509D"/>
    <w:rsid w:val="007B3B10"/>
    <w:rsid w:val="007C2CF7"/>
    <w:rsid w:val="007C363C"/>
    <w:rsid w:val="007D1203"/>
    <w:rsid w:val="007D2726"/>
    <w:rsid w:val="007F1B7D"/>
    <w:rsid w:val="008008FB"/>
    <w:rsid w:val="00811E47"/>
    <w:rsid w:val="00813193"/>
    <w:rsid w:val="00815474"/>
    <w:rsid w:val="00822199"/>
    <w:rsid w:val="0083488D"/>
    <w:rsid w:val="00835912"/>
    <w:rsid w:val="00837F40"/>
    <w:rsid w:val="00850050"/>
    <w:rsid w:val="0085532F"/>
    <w:rsid w:val="00861AA9"/>
    <w:rsid w:val="00882363"/>
    <w:rsid w:val="00896D2F"/>
    <w:rsid w:val="008979E4"/>
    <w:rsid w:val="008A7A3D"/>
    <w:rsid w:val="008C13CD"/>
    <w:rsid w:val="008C36DE"/>
    <w:rsid w:val="008D1AAF"/>
    <w:rsid w:val="008D28E9"/>
    <w:rsid w:val="008D68B6"/>
    <w:rsid w:val="008F347E"/>
    <w:rsid w:val="008F4A88"/>
    <w:rsid w:val="008F7A80"/>
    <w:rsid w:val="00902420"/>
    <w:rsid w:val="009076B9"/>
    <w:rsid w:val="00914CEF"/>
    <w:rsid w:val="00934C18"/>
    <w:rsid w:val="00941021"/>
    <w:rsid w:val="00941174"/>
    <w:rsid w:val="00941B80"/>
    <w:rsid w:val="0095122C"/>
    <w:rsid w:val="00963824"/>
    <w:rsid w:val="0096658A"/>
    <w:rsid w:val="00966B7C"/>
    <w:rsid w:val="00973144"/>
    <w:rsid w:val="009915C8"/>
    <w:rsid w:val="00992F99"/>
    <w:rsid w:val="009A1AC3"/>
    <w:rsid w:val="009B54DC"/>
    <w:rsid w:val="009C23FD"/>
    <w:rsid w:val="009D236E"/>
    <w:rsid w:val="009E73FD"/>
    <w:rsid w:val="009F66A8"/>
    <w:rsid w:val="00A05D00"/>
    <w:rsid w:val="00A05FCD"/>
    <w:rsid w:val="00A11113"/>
    <w:rsid w:val="00A25701"/>
    <w:rsid w:val="00A37BC2"/>
    <w:rsid w:val="00A62777"/>
    <w:rsid w:val="00A7756E"/>
    <w:rsid w:val="00A8742A"/>
    <w:rsid w:val="00A91020"/>
    <w:rsid w:val="00A91B7D"/>
    <w:rsid w:val="00A91D20"/>
    <w:rsid w:val="00A91EAF"/>
    <w:rsid w:val="00A96E39"/>
    <w:rsid w:val="00AC4C52"/>
    <w:rsid w:val="00AE4B5B"/>
    <w:rsid w:val="00AE5073"/>
    <w:rsid w:val="00B063D9"/>
    <w:rsid w:val="00B237C9"/>
    <w:rsid w:val="00B35A33"/>
    <w:rsid w:val="00B4368F"/>
    <w:rsid w:val="00B4475B"/>
    <w:rsid w:val="00B57932"/>
    <w:rsid w:val="00B611B7"/>
    <w:rsid w:val="00B7318D"/>
    <w:rsid w:val="00B82496"/>
    <w:rsid w:val="00B8323E"/>
    <w:rsid w:val="00B90481"/>
    <w:rsid w:val="00BB50C5"/>
    <w:rsid w:val="00BC39DA"/>
    <w:rsid w:val="00BE29C7"/>
    <w:rsid w:val="00BE6C09"/>
    <w:rsid w:val="00C11105"/>
    <w:rsid w:val="00C1324B"/>
    <w:rsid w:val="00C17F85"/>
    <w:rsid w:val="00C24BA2"/>
    <w:rsid w:val="00C339DF"/>
    <w:rsid w:val="00C34A2C"/>
    <w:rsid w:val="00C34D30"/>
    <w:rsid w:val="00C43822"/>
    <w:rsid w:val="00C452BE"/>
    <w:rsid w:val="00C86BED"/>
    <w:rsid w:val="00C8710B"/>
    <w:rsid w:val="00C9140C"/>
    <w:rsid w:val="00C9368B"/>
    <w:rsid w:val="00CA2EF8"/>
    <w:rsid w:val="00CA7A6C"/>
    <w:rsid w:val="00CB40CA"/>
    <w:rsid w:val="00CB4C5A"/>
    <w:rsid w:val="00CB541E"/>
    <w:rsid w:val="00CD5B54"/>
    <w:rsid w:val="00CF64C6"/>
    <w:rsid w:val="00D0172C"/>
    <w:rsid w:val="00D01DC2"/>
    <w:rsid w:val="00D254CA"/>
    <w:rsid w:val="00D341C2"/>
    <w:rsid w:val="00D479D9"/>
    <w:rsid w:val="00D5128C"/>
    <w:rsid w:val="00D5774B"/>
    <w:rsid w:val="00D679E8"/>
    <w:rsid w:val="00D712D6"/>
    <w:rsid w:val="00D84B7D"/>
    <w:rsid w:val="00D940ED"/>
    <w:rsid w:val="00D945AE"/>
    <w:rsid w:val="00D95E20"/>
    <w:rsid w:val="00DC7AB9"/>
    <w:rsid w:val="00DD1576"/>
    <w:rsid w:val="00DE662E"/>
    <w:rsid w:val="00DF54DC"/>
    <w:rsid w:val="00DF63F5"/>
    <w:rsid w:val="00E009B9"/>
    <w:rsid w:val="00E01DD9"/>
    <w:rsid w:val="00E030D8"/>
    <w:rsid w:val="00E1187F"/>
    <w:rsid w:val="00E16A1D"/>
    <w:rsid w:val="00E207C7"/>
    <w:rsid w:val="00E30F27"/>
    <w:rsid w:val="00E51EA8"/>
    <w:rsid w:val="00E56E00"/>
    <w:rsid w:val="00E643FF"/>
    <w:rsid w:val="00E72F02"/>
    <w:rsid w:val="00E8066A"/>
    <w:rsid w:val="00E8179F"/>
    <w:rsid w:val="00E81E1B"/>
    <w:rsid w:val="00E95DD2"/>
    <w:rsid w:val="00EA4CCA"/>
    <w:rsid w:val="00EB173D"/>
    <w:rsid w:val="00EB34DB"/>
    <w:rsid w:val="00EB5ED1"/>
    <w:rsid w:val="00ED0295"/>
    <w:rsid w:val="00ED1508"/>
    <w:rsid w:val="00EE12D6"/>
    <w:rsid w:val="00EF5ED4"/>
    <w:rsid w:val="00F06924"/>
    <w:rsid w:val="00F144DB"/>
    <w:rsid w:val="00F359AB"/>
    <w:rsid w:val="00F362E0"/>
    <w:rsid w:val="00F40B28"/>
    <w:rsid w:val="00F613F6"/>
    <w:rsid w:val="00F6541F"/>
    <w:rsid w:val="00F85D32"/>
    <w:rsid w:val="00F91C72"/>
    <w:rsid w:val="00F94865"/>
    <w:rsid w:val="00F9660A"/>
    <w:rsid w:val="00FA7078"/>
    <w:rsid w:val="00FB7627"/>
    <w:rsid w:val="00FC059D"/>
    <w:rsid w:val="00FD7BAA"/>
    <w:rsid w:val="00FE5527"/>
    <w:rsid w:val="00FE5CA8"/>
    <w:rsid w:val="00FF7387"/>
    <w:rsid w:val="01497C7E"/>
    <w:rsid w:val="01722330"/>
    <w:rsid w:val="02572AE5"/>
    <w:rsid w:val="025811AF"/>
    <w:rsid w:val="02A276E1"/>
    <w:rsid w:val="030C3335"/>
    <w:rsid w:val="043F13D2"/>
    <w:rsid w:val="045F1F9A"/>
    <w:rsid w:val="04F27A0F"/>
    <w:rsid w:val="054662BE"/>
    <w:rsid w:val="055727FC"/>
    <w:rsid w:val="05DF74D0"/>
    <w:rsid w:val="060644F0"/>
    <w:rsid w:val="067A40B5"/>
    <w:rsid w:val="06BD5DEF"/>
    <w:rsid w:val="07865BC0"/>
    <w:rsid w:val="083150A0"/>
    <w:rsid w:val="084A350F"/>
    <w:rsid w:val="08E16C34"/>
    <w:rsid w:val="096856B8"/>
    <w:rsid w:val="09AB3198"/>
    <w:rsid w:val="0A38598E"/>
    <w:rsid w:val="0AE80CB5"/>
    <w:rsid w:val="0B28701E"/>
    <w:rsid w:val="0B6D6042"/>
    <w:rsid w:val="0BC173BB"/>
    <w:rsid w:val="0C1567E8"/>
    <w:rsid w:val="0C180F68"/>
    <w:rsid w:val="0C6311F3"/>
    <w:rsid w:val="0D8E6D0D"/>
    <w:rsid w:val="0DF97F2D"/>
    <w:rsid w:val="0E0C489A"/>
    <w:rsid w:val="0E775849"/>
    <w:rsid w:val="0E8F2773"/>
    <w:rsid w:val="0F461C36"/>
    <w:rsid w:val="0F5C51AF"/>
    <w:rsid w:val="0F7B24F3"/>
    <w:rsid w:val="107C119C"/>
    <w:rsid w:val="10CC1442"/>
    <w:rsid w:val="11146D91"/>
    <w:rsid w:val="11A025A1"/>
    <w:rsid w:val="11DD3246"/>
    <w:rsid w:val="12202B86"/>
    <w:rsid w:val="12224015"/>
    <w:rsid w:val="12FA6FB1"/>
    <w:rsid w:val="13D7446C"/>
    <w:rsid w:val="13DF5603"/>
    <w:rsid w:val="14157D65"/>
    <w:rsid w:val="147B03A7"/>
    <w:rsid w:val="14815B34"/>
    <w:rsid w:val="14BA0AD4"/>
    <w:rsid w:val="15DF7350"/>
    <w:rsid w:val="15F0378C"/>
    <w:rsid w:val="15F73C52"/>
    <w:rsid w:val="160D7814"/>
    <w:rsid w:val="1633430E"/>
    <w:rsid w:val="16920D97"/>
    <w:rsid w:val="16DB4987"/>
    <w:rsid w:val="171F21BA"/>
    <w:rsid w:val="17672074"/>
    <w:rsid w:val="178D3FFA"/>
    <w:rsid w:val="17C80FD4"/>
    <w:rsid w:val="1817624D"/>
    <w:rsid w:val="19497E05"/>
    <w:rsid w:val="19D51C25"/>
    <w:rsid w:val="1A1B6B43"/>
    <w:rsid w:val="1BE52E52"/>
    <w:rsid w:val="1BF73705"/>
    <w:rsid w:val="1BFBB290"/>
    <w:rsid w:val="1C076BFC"/>
    <w:rsid w:val="1DCD0774"/>
    <w:rsid w:val="1E0F7CCF"/>
    <w:rsid w:val="1E1C470A"/>
    <w:rsid w:val="1EBD0BC5"/>
    <w:rsid w:val="1FD665CB"/>
    <w:rsid w:val="1FFF2A45"/>
    <w:rsid w:val="209141F0"/>
    <w:rsid w:val="22D20532"/>
    <w:rsid w:val="24B44889"/>
    <w:rsid w:val="25712415"/>
    <w:rsid w:val="25B45521"/>
    <w:rsid w:val="25B75F7D"/>
    <w:rsid w:val="25C56306"/>
    <w:rsid w:val="26071328"/>
    <w:rsid w:val="26934222"/>
    <w:rsid w:val="26A45974"/>
    <w:rsid w:val="26E76E1D"/>
    <w:rsid w:val="273E043A"/>
    <w:rsid w:val="278C68C5"/>
    <w:rsid w:val="279D5B8C"/>
    <w:rsid w:val="282979A4"/>
    <w:rsid w:val="28571EA7"/>
    <w:rsid w:val="28916E8B"/>
    <w:rsid w:val="2B4A1E95"/>
    <w:rsid w:val="2C0B5689"/>
    <w:rsid w:val="2C227152"/>
    <w:rsid w:val="2E0E2D85"/>
    <w:rsid w:val="2F6E12E0"/>
    <w:rsid w:val="2F9E2229"/>
    <w:rsid w:val="300F20AC"/>
    <w:rsid w:val="304E094E"/>
    <w:rsid w:val="31456726"/>
    <w:rsid w:val="315927D5"/>
    <w:rsid w:val="318A7980"/>
    <w:rsid w:val="32055493"/>
    <w:rsid w:val="32DC341F"/>
    <w:rsid w:val="33400EA3"/>
    <w:rsid w:val="33EA54D3"/>
    <w:rsid w:val="34727D99"/>
    <w:rsid w:val="34814B30"/>
    <w:rsid w:val="34DE074D"/>
    <w:rsid w:val="350F349A"/>
    <w:rsid w:val="351905AB"/>
    <w:rsid w:val="3671717D"/>
    <w:rsid w:val="36894F05"/>
    <w:rsid w:val="37223332"/>
    <w:rsid w:val="373010AD"/>
    <w:rsid w:val="37697E83"/>
    <w:rsid w:val="38A12761"/>
    <w:rsid w:val="39340367"/>
    <w:rsid w:val="39916AF0"/>
    <w:rsid w:val="3AA65C91"/>
    <w:rsid w:val="3B2C70FD"/>
    <w:rsid w:val="3C3B198A"/>
    <w:rsid w:val="3F7D2749"/>
    <w:rsid w:val="3FBD1D37"/>
    <w:rsid w:val="3FCFBFB5"/>
    <w:rsid w:val="40BC31EC"/>
    <w:rsid w:val="412937E1"/>
    <w:rsid w:val="41663C61"/>
    <w:rsid w:val="4257459D"/>
    <w:rsid w:val="42D01E2D"/>
    <w:rsid w:val="431F30FF"/>
    <w:rsid w:val="4390377C"/>
    <w:rsid w:val="441F2167"/>
    <w:rsid w:val="44281834"/>
    <w:rsid w:val="446C0EDF"/>
    <w:rsid w:val="44FC320A"/>
    <w:rsid w:val="452151CC"/>
    <w:rsid w:val="45B914F0"/>
    <w:rsid w:val="472268C3"/>
    <w:rsid w:val="47F33399"/>
    <w:rsid w:val="482470EF"/>
    <w:rsid w:val="484C049B"/>
    <w:rsid w:val="48580F04"/>
    <w:rsid w:val="498F09DC"/>
    <w:rsid w:val="49A73042"/>
    <w:rsid w:val="49B8157F"/>
    <w:rsid w:val="4AF02F9F"/>
    <w:rsid w:val="4AF31677"/>
    <w:rsid w:val="4B775B0D"/>
    <w:rsid w:val="4CB6743C"/>
    <w:rsid w:val="4D3267B3"/>
    <w:rsid w:val="4E1F474B"/>
    <w:rsid w:val="4E3B3E60"/>
    <w:rsid w:val="4EC01F05"/>
    <w:rsid w:val="4FCD1E42"/>
    <w:rsid w:val="50286811"/>
    <w:rsid w:val="513B13C3"/>
    <w:rsid w:val="5234135F"/>
    <w:rsid w:val="53151F1F"/>
    <w:rsid w:val="5423646A"/>
    <w:rsid w:val="546D455B"/>
    <w:rsid w:val="55105051"/>
    <w:rsid w:val="55137FA3"/>
    <w:rsid w:val="55853EFD"/>
    <w:rsid w:val="55F70705"/>
    <w:rsid w:val="56552C9D"/>
    <w:rsid w:val="56E4190E"/>
    <w:rsid w:val="57613520"/>
    <w:rsid w:val="584B5649"/>
    <w:rsid w:val="58B450F7"/>
    <w:rsid w:val="59BA08C1"/>
    <w:rsid w:val="5A9301FD"/>
    <w:rsid w:val="5A9A7789"/>
    <w:rsid w:val="5AC11897"/>
    <w:rsid w:val="5B1A029B"/>
    <w:rsid w:val="5BEE72B7"/>
    <w:rsid w:val="5C0337E1"/>
    <w:rsid w:val="5CBC7FB4"/>
    <w:rsid w:val="5CFF635A"/>
    <w:rsid w:val="5D822E83"/>
    <w:rsid w:val="5D967917"/>
    <w:rsid w:val="5E8455AA"/>
    <w:rsid w:val="5EDB16F7"/>
    <w:rsid w:val="5F685D5F"/>
    <w:rsid w:val="5F781B6D"/>
    <w:rsid w:val="6286304D"/>
    <w:rsid w:val="62BB1EC2"/>
    <w:rsid w:val="63402869"/>
    <w:rsid w:val="634836AF"/>
    <w:rsid w:val="63F84AE4"/>
    <w:rsid w:val="64030608"/>
    <w:rsid w:val="6424175C"/>
    <w:rsid w:val="64F751BA"/>
    <w:rsid w:val="651A0B4E"/>
    <w:rsid w:val="657B2FE2"/>
    <w:rsid w:val="669E7FD2"/>
    <w:rsid w:val="67043F89"/>
    <w:rsid w:val="67355A16"/>
    <w:rsid w:val="673646AF"/>
    <w:rsid w:val="676A2DD4"/>
    <w:rsid w:val="67CA42A6"/>
    <w:rsid w:val="682A60F2"/>
    <w:rsid w:val="68806B01"/>
    <w:rsid w:val="688C7DEB"/>
    <w:rsid w:val="68972A5B"/>
    <w:rsid w:val="6A986382"/>
    <w:rsid w:val="6B6A1A47"/>
    <w:rsid w:val="6BF874C2"/>
    <w:rsid w:val="6C8506D4"/>
    <w:rsid w:val="6D7FE305"/>
    <w:rsid w:val="6E632A2A"/>
    <w:rsid w:val="6EDC6E70"/>
    <w:rsid w:val="6FB46325"/>
    <w:rsid w:val="70CC520D"/>
    <w:rsid w:val="718C1A9B"/>
    <w:rsid w:val="71CE4248"/>
    <w:rsid w:val="725661C1"/>
    <w:rsid w:val="732F1389"/>
    <w:rsid w:val="738A200A"/>
    <w:rsid w:val="73FF342F"/>
    <w:rsid w:val="74A34FEE"/>
    <w:rsid w:val="74B5507F"/>
    <w:rsid w:val="74E610AE"/>
    <w:rsid w:val="75D21089"/>
    <w:rsid w:val="777E29E4"/>
    <w:rsid w:val="77935D3A"/>
    <w:rsid w:val="78B4401F"/>
    <w:rsid w:val="79EBBB5A"/>
    <w:rsid w:val="7A156227"/>
    <w:rsid w:val="7A9131A4"/>
    <w:rsid w:val="7AFE5D56"/>
    <w:rsid w:val="7BD1727F"/>
    <w:rsid w:val="7C916E66"/>
    <w:rsid w:val="7C931ECD"/>
    <w:rsid w:val="7CB1685A"/>
    <w:rsid w:val="7CF27E97"/>
    <w:rsid w:val="7DA3FEE8"/>
    <w:rsid w:val="7DEDE8BF"/>
    <w:rsid w:val="7E355268"/>
    <w:rsid w:val="7EB71C9D"/>
    <w:rsid w:val="7EC328D2"/>
    <w:rsid w:val="7ED510E4"/>
    <w:rsid w:val="7EE54599"/>
    <w:rsid w:val="7F28139B"/>
    <w:rsid w:val="7F3B38E2"/>
    <w:rsid w:val="BC7E0C64"/>
    <w:rsid w:val="BF62BC98"/>
    <w:rsid w:val="DDD7DCA1"/>
    <w:rsid w:val="ED3F0042"/>
    <w:rsid w:val="EFF5C814"/>
    <w:rsid w:val="F9B7E378"/>
    <w:rsid w:val="FF7F7E0E"/>
    <w:rsid w:val="FFBAED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99" w:name="Normal Indent"/>
    <w:lsdException w:qFormat="1"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qFormat="1" w:uiPriority="99" w:semiHidden="0" w:name="List Number"/>
    <w:lsdException w:uiPriority="99" w:name="List 2"/>
    <w:lsdException w:uiPriority="99" w:name="List 3"/>
    <w:lsdException w:uiPriority="99" w:name="List 4"/>
    <w:lsdException w:uiPriority="99" w:name="List 5"/>
    <w:lsdException w:qFormat="1" w:unhideWhenUsed="0" w:uiPriority="0" w:semiHidden="0" w:name="List Bullet 2"/>
    <w:lsdException w:qFormat="1"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qFormat="1"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qFormat="1"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qFormat="1"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heme="minorEastAsia" w:cstheme="minorBidi"/>
      <w:kern w:val="2"/>
      <w:sz w:val="21"/>
      <w:szCs w:val="21"/>
      <w:lang w:val="en-US" w:eastAsia="zh-CN" w:bidi="ar-SA"/>
    </w:rPr>
  </w:style>
  <w:style w:type="paragraph" w:styleId="2">
    <w:name w:val="heading 1"/>
    <w:basedOn w:val="1"/>
    <w:next w:val="3"/>
    <w:link w:val="71"/>
    <w:qFormat/>
    <w:uiPriority w:val="0"/>
    <w:pPr>
      <w:keepNext/>
      <w:keepLines/>
      <w:numPr>
        <w:ilvl w:val="0"/>
        <w:numId w:val="1"/>
      </w:numPr>
      <w:spacing w:before="240" w:after="240" w:line="300" w:lineRule="auto"/>
      <w:ind w:left="0" w:firstLine="0"/>
      <w:outlineLvl w:val="0"/>
    </w:pPr>
    <w:rPr>
      <w:rFonts w:eastAsia="黑体"/>
      <w:b/>
      <w:bCs/>
      <w:kern w:val="44"/>
      <w:sz w:val="32"/>
      <w:szCs w:val="44"/>
    </w:rPr>
  </w:style>
  <w:style w:type="paragraph" w:styleId="4">
    <w:name w:val="heading 2"/>
    <w:basedOn w:val="1"/>
    <w:next w:val="3"/>
    <w:link w:val="72"/>
    <w:unhideWhenUsed/>
    <w:qFormat/>
    <w:uiPriority w:val="0"/>
    <w:pPr>
      <w:keepNext/>
      <w:keepLines/>
      <w:numPr>
        <w:ilvl w:val="1"/>
        <w:numId w:val="1"/>
      </w:numPr>
      <w:spacing w:before="240" w:after="240" w:line="300" w:lineRule="auto"/>
      <w:ind w:left="0" w:firstLine="0"/>
      <w:outlineLvl w:val="1"/>
    </w:pPr>
    <w:rPr>
      <w:rFonts w:eastAsia="黑体"/>
      <w:b/>
      <w:bCs/>
      <w:sz w:val="28"/>
      <w:szCs w:val="28"/>
    </w:rPr>
  </w:style>
  <w:style w:type="paragraph" w:styleId="5">
    <w:name w:val="heading 3"/>
    <w:basedOn w:val="1"/>
    <w:next w:val="3"/>
    <w:link w:val="73"/>
    <w:unhideWhenUsed/>
    <w:qFormat/>
    <w:uiPriority w:val="0"/>
    <w:pPr>
      <w:keepNext/>
      <w:keepLines/>
      <w:numPr>
        <w:ilvl w:val="2"/>
        <w:numId w:val="1"/>
      </w:numPr>
      <w:spacing w:before="240" w:after="240" w:line="300" w:lineRule="auto"/>
      <w:ind w:left="0" w:firstLine="0"/>
      <w:outlineLvl w:val="2"/>
    </w:pPr>
    <w:rPr>
      <w:b/>
      <w:bCs/>
      <w:sz w:val="24"/>
      <w:szCs w:val="32"/>
    </w:rPr>
  </w:style>
  <w:style w:type="paragraph" w:styleId="6">
    <w:name w:val="heading 4"/>
    <w:basedOn w:val="1"/>
    <w:next w:val="1"/>
    <w:link w:val="74"/>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1"/>
    <w:link w:val="75"/>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1"/>
    <w:link w:val="76"/>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9">
    <w:name w:val="heading 7"/>
    <w:basedOn w:val="1"/>
    <w:next w:val="1"/>
    <w:link w:val="77"/>
    <w:unhideWhenUsed/>
    <w:qFormat/>
    <w:uiPriority w:val="9"/>
    <w:pPr>
      <w:keepNext/>
      <w:keepLines/>
      <w:numPr>
        <w:ilvl w:val="6"/>
        <w:numId w:val="1"/>
      </w:numPr>
      <w:spacing w:before="240" w:after="64" w:line="320" w:lineRule="auto"/>
      <w:outlineLvl w:val="6"/>
    </w:pPr>
    <w:rPr>
      <w:b/>
      <w:bCs/>
      <w:sz w:val="24"/>
    </w:rPr>
  </w:style>
  <w:style w:type="paragraph" w:styleId="10">
    <w:name w:val="heading 8"/>
    <w:basedOn w:val="1"/>
    <w:next w:val="1"/>
    <w:link w:val="78"/>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1">
    <w:name w:val="heading 9"/>
    <w:basedOn w:val="1"/>
    <w:next w:val="1"/>
    <w:link w:val="79"/>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59">
    <w:name w:val="Default Paragraph Font"/>
    <w:unhideWhenUsed/>
    <w:qFormat/>
    <w:uiPriority w:val="1"/>
  </w:style>
  <w:style w:type="table" w:default="1" w:styleId="38">
    <w:name w:val="Normal Table"/>
    <w:semiHidden/>
    <w:unhideWhenUsed/>
    <w:qFormat/>
    <w:uiPriority w:val="99"/>
    <w:tblPr>
      <w:tblCellMar>
        <w:top w:w="0" w:type="dxa"/>
        <w:left w:w="108" w:type="dxa"/>
        <w:bottom w:w="0" w:type="dxa"/>
        <w:right w:w="108" w:type="dxa"/>
      </w:tblCellMar>
    </w:tblPr>
  </w:style>
  <w:style w:type="paragraph" w:customStyle="1" w:styleId="3">
    <w:name w:val="报告正文"/>
    <w:basedOn w:val="1"/>
    <w:link w:val="187"/>
    <w:qFormat/>
    <w:uiPriority w:val="0"/>
    <w:pPr>
      <w:spacing w:line="300" w:lineRule="auto"/>
      <w:ind w:firstLine="200" w:firstLineChars="200"/>
    </w:pPr>
    <w:rPr>
      <w:sz w:val="24"/>
    </w:rPr>
  </w:style>
  <w:style w:type="paragraph" w:styleId="12">
    <w:name w:val="toc 7"/>
    <w:basedOn w:val="1"/>
    <w:next w:val="1"/>
    <w:qFormat/>
    <w:uiPriority w:val="39"/>
    <w:pPr>
      <w:ind w:left="1260"/>
      <w:jc w:val="left"/>
    </w:pPr>
    <w:rPr>
      <w:rFonts w:asciiTheme="minorHAnsi" w:hAnsiTheme="minorHAnsi" w:cstheme="minorHAnsi"/>
      <w:sz w:val="20"/>
      <w:szCs w:val="20"/>
    </w:rPr>
  </w:style>
  <w:style w:type="paragraph" w:styleId="13">
    <w:name w:val="List Number"/>
    <w:basedOn w:val="1"/>
    <w:unhideWhenUsed/>
    <w:qFormat/>
    <w:uiPriority w:val="99"/>
    <w:pPr>
      <w:numPr>
        <w:ilvl w:val="0"/>
        <w:numId w:val="2"/>
      </w:numPr>
      <w:contextualSpacing/>
    </w:pPr>
  </w:style>
  <w:style w:type="paragraph" w:styleId="14">
    <w:name w:val="caption"/>
    <w:basedOn w:val="1"/>
    <w:next w:val="1"/>
    <w:unhideWhenUsed/>
    <w:qFormat/>
    <w:uiPriority w:val="35"/>
    <w:rPr>
      <w:rFonts w:eastAsia="黑体" w:asciiTheme="majorHAnsi" w:hAnsiTheme="majorHAnsi" w:cstheme="majorBidi"/>
      <w:sz w:val="20"/>
      <w:szCs w:val="20"/>
    </w:rPr>
  </w:style>
  <w:style w:type="paragraph" w:styleId="15">
    <w:name w:val="Document Map"/>
    <w:basedOn w:val="1"/>
    <w:link w:val="179"/>
    <w:unhideWhenUsed/>
    <w:qFormat/>
    <w:uiPriority w:val="99"/>
    <w:rPr>
      <w:rFonts w:ascii="宋体"/>
      <w:sz w:val="18"/>
      <w:szCs w:val="18"/>
    </w:rPr>
  </w:style>
  <w:style w:type="paragraph" w:styleId="16">
    <w:name w:val="annotation text"/>
    <w:basedOn w:val="1"/>
    <w:link w:val="112"/>
    <w:qFormat/>
    <w:uiPriority w:val="0"/>
    <w:pPr>
      <w:jc w:val="left"/>
    </w:pPr>
    <w:rPr>
      <w:rFonts w:asciiTheme="minorHAnsi" w:hAnsiTheme="minorHAnsi"/>
    </w:rPr>
  </w:style>
  <w:style w:type="paragraph" w:styleId="17">
    <w:name w:val="List Bullet 3"/>
    <w:basedOn w:val="1"/>
    <w:qFormat/>
    <w:uiPriority w:val="0"/>
    <w:pPr>
      <w:tabs>
        <w:tab w:val="left" w:pos="990"/>
      </w:tabs>
      <w:ind w:left="990" w:leftChars="300" w:hanging="360"/>
    </w:pPr>
  </w:style>
  <w:style w:type="paragraph" w:styleId="18">
    <w:name w:val="Body Text"/>
    <w:basedOn w:val="1"/>
    <w:link w:val="82"/>
    <w:qFormat/>
    <w:uiPriority w:val="0"/>
    <w:pPr>
      <w:spacing w:after="120"/>
    </w:pPr>
    <w:rPr>
      <w:sz w:val="24"/>
    </w:rPr>
  </w:style>
  <w:style w:type="paragraph" w:styleId="19">
    <w:name w:val="Body Text Indent"/>
    <w:basedOn w:val="1"/>
    <w:link w:val="183"/>
    <w:unhideWhenUsed/>
    <w:qFormat/>
    <w:uiPriority w:val="99"/>
    <w:pPr>
      <w:spacing w:after="120"/>
      <w:ind w:left="420" w:leftChars="200"/>
    </w:pPr>
  </w:style>
  <w:style w:type="paragraph" w:styleId="20">
    <w:name w:val="Block Text"/>
    <w:basedOn w:val="1"/>
    <w:next w:val="1"/>
    <w:link w:val="87"/>
    <w:qFormat/>
    <w:uiPriority w:val="0"/>
    <w:rPr>
      <w:rFonts w:asciiTheme="minorHAnsi" w:hAnsiTheme="minorHAnsi"/>
      <w:i/>
      <w:iCs/>
      <w:color w:val="000000"/>
    </w:rPr>
  </w:style>
  <w:style w:type="paragraph" w:styleId="21">
    <w:name w:val="List Bullet 2"/>
    <w:basedOn w:val="1"/>
    <w:qFormat/>
    <w:uiPriority w:val="0"/>
    <w:pPr>
      <w:tabs>
        <w:tab w:val="left" w:pos="780"/>
      </w:tabs>
      <w:ind w:left="780" w:leftChars="200" w:hanging="432"/>
    </w:pPr>
  </w:style>
  <w:style w:type="paragraph" w:styleId="22">
    <w:name w:val="toc 5"/>
    <w:basedOn w:val="1"/>
    <w:next w:val="1"/>
    <w:qFormat/>
    <w:uiPriority w:val="39"/>
    <w:pPr>
      <w:ind w:left="840"/>
      <w:jc w:val="left"/>
    </w:pPr>
    <w:rPr>
      <w:rFonts w:cstheme="minorHAnsi"/>
      <w:sz w:val="20"/>
      <w:szCs w:val="20"/>
    </w:rPr>
  </w:style>
  <w:style w:type="paragraph" w:styleId="23">
    <w:name w:val="toc 3"/>
    <w:basedOn w:val="1"/>
    <w:next w:val="1"/>
    <w:qFormat/>
    <w:uiPriority w:val="39"/>
    <w:pPr>
      <w:ind w:left="420"/>
      <w:jc w:val="left"/>
    </w:pPr>
    <w:rPr>
      <w:rFonts w:cstheme="minorHAnsi"/>
      <w:sz w:val="20"/>
      <w:szCs w:val="20"/>
    </w:rPr>
  </w:style>
  <w:style w:type="paragraph" w:styleId="24">
    <w:name w:val="toc 8"/>
    <w:basedOn w:val="1"/>
    <w:next w:val="1"/>
    <w:qFormat/>
    <w:uiPriority w:val="39"/>
    <w:pPr>
      <w:ind w:left="1470"/>
      <w:jc w:val="left"/>
    </w:pPr>
    <w:rPr>
      <w:rFonts w:asciiTheme="minorHAnsi" w:hAnsiTheme="minorHAnsi" w:cstheme="minorHAnsi"/>
      <w:sz w:val="20"/>
      <w:szCs w:val="20"/>
    </w:rPr>
  </w:style>
  <w:style w:type="paragraph" w:styleId="25">
    <w:name w:val="Balloon Text"/>
    <w:basedOn w:val="1"/>
    <w:link w:val="70"/>
    <w:unhideWhenUsed/>
    <w:qFormat/>
    <w:uiPriority w:val="99"/>
    <w:rPr>
      <w:sz w:val="18"/>
      <w:szCs w:val="18"/>
    </w:rPr>
  </w:style>
  <w:style w:type="paragraph" w:styleId="26">
    <w:name w:val="footer"/>
    <w:basedOn w:val="1"/>
    <w:link w:val="69"/>
    <w:unhideWhenUsed/>
    <w:qFormat/>
    <w:uiPriority w:val="99"/>
    <w:pPr>
      <w:tabs>
        <w:tab w:val="center" w:pos="4153"/>
        <w:tab w:val="right" w:pos="8306"/>
      </w:tabs>
      <w:snapToGrid w:val="0"/>
      <w:jc w:val="left"/>
    </w:pPr>
    <w:rPr>
      <w:sz w:val="18"/>
      <w:szCs w:val="18"/>
    </w:rPr>
  </w:style>
  <w:style w:type="paragraph" w:styleId="27">
    <w:name w:val="header"/>
    <w:basedOn w:val="1"/>
    <w:link w:val="68"/>
    <w:unhideWhenUsed/>
    <w:qFormat/>
    <w:uiPriority w:val="0"/>
    <w:pPr>
      <w:pBdr>
        <w:bottom w:val="single" w:color="auto" w:sz="6" w:space="1"/>
      </w:pBdr>
      <w:tabs>
        <w:tab w:val="center" w:pos="4153"/>
        <w:tab w:val="right" w:pos="8306"/>
      </w:tabs>
      <w:snapToGrid w:val="0"/>
      <w:jc w:val="center"/>
    </w:pPr>
    <w:rPr>
      <w:sz w:val="18"/>
      <w:szCs w:val="18"/>
    </w:rPr>
  </w:style>
  <w:style w:type="paragraph" w:styleId="28">
    <w:name w:val="toc 1"/>
    <w:basedOn w:val="1"/>
    <w:next w:val="1"/>
    <w:qFormat/>
    <w:uiPriority w:val="39"/>
    <w:pPr>
      <w:spacing w:before="120"/>
      <w:jc w:val="left"/>
    </w:pPr>
    <w:rPr>
      <w:rFonts w:cstheme="minorHAnsi"/>
      <w:b/>
      <w:bCs/>
      <w:i/>
      <w:iCs/>
      <w:sz w:val="24"/>
      <w:szCs w:val="24"/>
    </w:rPr>
  </w:style>
  <w:style w:type="paragraph" w:styleId="29">
    <w:name w:val="toc 4"/>
    <w:basedOn w:val="1"/>
    <w:next w:val="1"/>
    <w:qFormat/>
    <w:uiPriority w:val="39"/>
    <w:pPr>
      <w:ind w:left="630"/>
      <w:jc w:val="left"/>
    </w:pPr>
    <w:rPr>
      <w:rFonts w:cstheme="minorHAnsi"/>
      <w:sz w:val="20"/>
      <w:szCs w:val="20"/>
    </w:rPr>
  </w:style>
  <w:style w:type="paragraph" w:styleId="30">
    <w:name w:val="Subtitle"/>
    <w:basedOn w:val="1"/>
    <w:next w:val="1"/>
    <w:link w:val="86"/>
    <w:qFormat/>
    <w:uiPriority w:val="0"/>
    <w:pPr>
      <w:spacing w:before="240" w:after="60" w:line="312" w:lineRule="auto"/>
      <w:jc w:val="center"/>
      <w:outlineLvl w:val="1"/>
    </w:pPr>
    <w:rPr>
      <w:rFonts w:ascii="Cambria" w:hAnsi="Cambria"/>
      <w:b/>
      <w:bCs/>
      <w:kern w:val="28"/>
      <w:sz w:val="32"/>
      <w:szCs w:val="32"/>
    </w:rPr>
  </w:style>
  <w:style w:type="paragraph" w:styleId="31">
    <w:name w:val="footnote text"/>
    <w:basedOn w:val="1"/>
    <w:semiHidden/>
    <w:unhideWhenUsed/>
    <w:qFormat/>
    <w:uiPriority w:val="99"/>
    <w:pPr>
      <w:snapToGrid w:val="0"/>
      <w:jc w:val="left"/>
    </w:pPr>
    <w:rPr>
      <w:sz w:val="18"/>
    </w:rPr>
  </w:style>
  <w:style w:type="paragraph" w:styleId="32">
    <w:name w:val="toc 6"/>
    <w:basedOn w:val="1"/>
    <w:next w:val="1"/>
    <w:qFormat/>
    <w:uiPriority w:val="39"/>
    <w:pPr>
      <w:ind w:left="1050"/>
      <w:jc w:val="left"/>
    </w:pPr>
    <w:rPr>
      <w:rFonts w:asciiTheme="minorHAnsi" w:hAnsiTheme="minorHAnsi" w:cstheme="minorHAnsi"/>
      <w:sz w:val="20"/>
      <w:szCs w:val="20"/>
    </w:rPr>
  </w:style>
  <w:style w:type="paragraph" w:styleId="33">
    <w:name w:val="toc 2"/>
    <w:basedOn w:val="1"/>
    <w:next w:val="1"/>
    <w:qFormat/>
    <w:uiPriority w:val="39"/>
    <w:pPr>
      <w:spacing w:before="120"/>
      <w:ind w:left="210"/>
      <w:jc w:val="left"/>
    </w:pPr>
    <w:rPr>
      <w:rFonts w:cstheme="minorHAnsi"/>
      <w:b/>
      <w:bCs/>
      <w:sz w:val="22"/>
      <w:szCs w:val="22"/>
    </w:rPr>
  </w:style>
  <w:style w:type="paragraph" w:styleId="34">
    <w:name w:val="toc 9"/>
    <w:basedOn w:val="1"/>
    <w:next w:val="1"/>
    <w:qFormat/>
    <w:uiPriority w:val="39"/>
    <w:pPr>
      <w:ind w:left="1680"/>
      <w:jc w:val="left"/>
    </w:pPr>
    <w:rPr>
      <w:rFonts w:asciiTheme="minorHAnsi" w:hAnsiTheme="minorHAnsi" w:cstheme="minorHAnsi"/>
      <w:sz w:val="20"/>
      <w:szCs w:val="20"/>
    </w:rPr>
  </w:style>
  <w:style w:type="paragraph" w:styleId="35">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36">
    <w:name w:val="Title"/>
    <w:basedOn w:val="1"/>
    <w:next w:val="1"/>
    <w:link w:val="85"/>
    <w:qFormat/>
    <w:uiPriority w:val="10"/>
    <w:pPr>
      <w:spacing w:before="240" w:after="60"/>
      <w:jc w:val="center"/>
      <w:outlineLvl w:val="0"/>
    </w:pPr>
    <w:rPr>
      <w:rFonts w:ascii="Cambria" w:hAnsi="Cambria"/>
      <w:b/>
      <w:bCs/>
      <w:sz w:val="32"/>
      <w:szCs w:val="32"/>
    </w:rPr>
  </w:style>
  <w:style w:type="paragraph" w:styleId="37">
    <w:name w:val="annotation subject"/>
    <w:basedOn w:val="16"/>
    <w:next w:val="16"/>
    <w:link w:val="186"/>
    <w:unhideWhenUsed/>
    <w:qFormat/>
    <w:uiPriority w:val="99"/>
    <w:rPr>
      <w:rFonts w:ascii="Times New Roman" w:hAnsi="Times New Roman" w:eastAsia="宋体" w:cs="Times New Roman"/>
      <w:b/>
      <w:bCs/>
    </w:rPr>
  </w:style>
  <w:style w:type="table" w:styleId="39">
    <w:name w:val="Table Grid"/>
    <w:basedOn w:val="3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40">
    <w:name w:val="Light Shading Accent 5"/>
    <w:basedOn w:val="38"/>
    <w:qFormat/>
    <w:uiPriority w:val="60"/>
    <w:rPr>
      <w:color w:val="31859C"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1">
    <w:name w:val="Light List Accent 3"/>
    <w:basedOn w:val="38"/>
    <w:qFormat/>
    <w:uiPriority w:val="61"/>
    <w:rPr>
      <w:rFonts w:ascii="Calibri" w:hAnsi="Calibri"/>
    </w:rPr>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42">
    <w:name w:val="Light List Accent 5"/>
    <w:basedOn w:val="38"/>
    <w:qFormat/>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3">
    <w:name w:val="Light Grid Accent 5"/>
    <w:basedOn w:val="38"/>
    <w:qFormat/>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44">
    <w:name w:val="Medium Shading 1 Accent 4"/>
    <w:basedOn w:val="38"/>
    <w:qFormat/>
    <w:uiPriority w:val="63"/>
    <w:rPr>
      <w:rFonts w:ascii="Calibri" w:hAnsi="Calibri"/>
    </w:rPr>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45">
    <w:name w:val="Medium Shading 1 Accent 5"/>
    <w:basedOn w:val="38"/>
    <w:qFormat/>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46">
    <w:name w:val="Medium Shading 2 Accent 5"/>
    <w:basedOn w:val="38"/>
    <w:qFormat/>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47">
    <w:name w:val="Medium List 1 Accent 5"/>
    <w:basedOn w:val="38"/>
    <w:qFormat/>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48">
    <w:name w:val="Medium List 2 Accent 3"/>
    <w:basedOn w:val="38"/>
    <w:qFormat/>
    <w:uiPriority w:val="66"/>
    <w:rPr>
      <w:rFonts w:ascii="Cambria" w:hAnsi="Cambria"/>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9">
    <w:name w:val="Medium List 2 Accent 5"/>
    <w:basedOn w:val="38"/>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50">
    <w:name w:val="Medium Grid 1 Accent 5"/>
    <w:basedOn w:val="38"/>
    <w:qFormat/>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1">
    <w:name w:val="Medium Grid 2 Accent 5"/>
    <w:basedOn w:val="38"/>
    <w:qFormat/>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52">
    <w:name w:val="Medium Grid 3 Accent 5"/>
    <w:basedOn w:val="38"/>
    <w:qFormat/>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53">
    <w:name w:val="Colorful Shading Accent 1"/>
    <w:basedOn w:val="38"/>
    <w:qFormat/>
    <w:uiPriority w:val="71"/>
    <w:rPr>
      <w:rFonts w:ascii="Calibri" w:hAnsi="Calibri"/>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4">
    <w:name w:val="Colorful Shading Accent 5"/>
    <w:basedOn w:val="38"/>
    <w:qFormat/>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55">
    <w:name w:val="Colorful List Accent 3"/>
    <w:basedOn w:val="38"/>
    <w:qFormat/>
    <w:uiPriority w:val="72"/>
    <w:rPr>
      <w:rFonts w:ascii="Calibri" w:hAnsi="Calibri"/>
      <w:color w:val="000000"/>
    </w:rPr>
    <w:tblPr>
      <w:tblStyleRowBandSize w:val="1"/>
      <w:tblStyleColBandSize w:val="1"/>
    </w:tblPr>
    <w:tcPr>
      <w:shd w:val="clear" w:color="auto" w:fill="F5F8EE"/>
    </w:tcPr>
    <w:tblStylePr w:type="firstRow">
      <w:rPr>
        <w:b/>
        <w:bCs/>
        <w:color w:val="FFFFFF"/>
      </w:rPr>
      <w:tblPr/>
      <w:tcPr>
        <w:tcBorders>
          <w:bottom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6">
    <w:name w:val="Colorful List Accent 4"/>
    <w:basedOn w:val="38"/>
    <w:qFormat/>
    <w:uiPriority w:val="72"/>
    <w:rPr>
      <w:rFonts w:ascii="Calibri" w:hAnsi="Calibri"/>
      <w:color w:val="000000"/>
    </w:rPr>
    <w:tblPr>
      <w:tblStyleRowBandSize w:val="1"/>
      <w:tblStyleColBandSize w:val="1"/>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7">
    <w:name w:val="Colorful List Accent 5"/>
    <w:basedOn w:val="38"/>
    <w:qFormat/>
    <w:uiPriority w:val="72"/>
    <w:rPr>
      <w:color w:val="000000" w:themeColor="text1"/>
      <w14:textFill>
        <w14:solidFill>
          <w14:schemeClr w14:val="tx1"/>
        </w14:solidFill>
      </w14:textFill>
    </w:rPr>
    <w:tblPr>
      <w:tblStyleRowBandSize w:val="1"/>
      <w:tblStyleColBandSize w:val="1"/>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58">
    <w:name w:val="Colorful Grid Accent 5"/>
    <w:basedOn w:val="38"/>
    <w:qFormat/>
    <w:uiPriority w:val="73"/>
    <w:rPr>
      <w:rFonts w:ascii="Calibri" w:hAnsi="Calibri"/>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styleId="60">
    <w:name w:val="Strong"/>
    <w:qFormat/>
    <w:uiPriority w:val="22"/>
    <w:rPr>
      <w:b/>
      <w:bCs/>
    </w:rPr>
  </w:style>
  <w:style w:type="character" w:styleId="61">
    <w:name w:val="page number"/>
    <w:basedOn w:val="59"/>
    <w:unhideWhenUsed/>
    <w:qFormat/>
    <w:uiPriority w:val="99"/>
  </w:style>
  <w:style w:type="character" w:styleId="62">
    <w:name w:val="FollowedHyperlink"/>
    <w:qFormat/>
    <w:uiPriority w:val="0"/>
    <w:rPr>
      <w:color w:val="800080"/>
      <w:u w:val="single"/>
    </w:rPr>
  </w:style>
  <w:style w:type="character" w:styleId="63">
    <w:name w:val="Emphasis"/>
    <w:qFormat/>
    <w:uiPriority w:val="0"/>
    <w:rPr>
      <w:i/>
      <w:iCs/>
    </w:rPr>
  </w:style>
  <w:style w:type="character" w:styleId="64">
    <w:name w:val="Hyperlink"/>
    <w:qFormat/>
    <w:uiPriority w:val="99"/>
    <w:rPr>
      <w:color w:val="0000FF"/>
      <w:u w:val="single"/>
    </w:rPr>
  </w:style>
  <w:style w:type="character" w:styleId="65">
    <w:name w:val="HTML Code"/>
    <w:basedOn w:val="59"/>
    <w:semiHidden/>
    <w:unhideWhenUsed/>
    <w:qFormat/>
    <w:uiPriority w:val="99"/>
    <w:rPr>
      <w:rFonts w:ascii="Courier New" w:hAnsi="Courier New"/>
      <w:sz w:val="20"/>
    </w:rPr>
  </w:style>
  <w:style w:type="character" w:styleId="66">
    <w:name w:val="annotation reference"/>
    <w:basedOn w:val="59"/>
    <w:unhideWhenUsed/>
    <w:qFormat/>
    <w:uiPriority w:val="99"/>
    <w:rPr>
      <w:sz w:val="21"/>
      <w:szCs w:val="21"/>
    </w:rPr>
  </w:style>
  <w:style w:type="character" w:styleId="67">
    <w:name w:val="footnote reference"/>
    <w:basedOn w:val="59"/>
    <w:semiHidden/>
    <w:unhideWhenUsed/>
    <w:qFormat/>
    <w:uiPriority w:val="99"/>
    <w:rPr>
      <w:vertAlign w:val="superscript"/>
    </w:rPr>
  </w:style>
  <w:style w:type="character" w:customStyle="1" w:styleId="68">
    <w:name w:val="页眉 字符"/>
    <w:basedOn w:val="59"/>
    <w:link w:val="27"/>
    <w:qFormat/>
    <w:uiPriority w:val="0"/>
    <w:rPr>
      <w:sz w:val="18"/>
      <w:szCs w:val="18"/>
    </w:rPr>
  </w:style>
  <w:style w:type="character" w:customStyle="1" w:styleId="69">
    <w:name w:val="页脚 字符"/>
    <w:basedOn w:val="59"/>
    <w:link w:val="26"/>
    <w:qFormat/>
    <w:uiPriority w:val="99"/>
    <w:rPr>
      <w:sz w:val="18"/>
      <w:szCs w:val="18"/>
    </w:rPr>
  </w:style>
  <w:style w:type="character" w:customStyle="1" w:styleId="70">
    <w:name w:val="批注框文本 字符"/>
    <w:basedOn w:val="59"/>
    <w:link w:val="25"/>
    <w:qFormat/>
    <w:uiPriority w:val="99"/>
    <w:rPr>
      <w:rFonts w:ascii="Times New Roman" w:hAnsi="Times New Roman" w:eastAsia="宋体" w:cs="Times New Roman"/>
      <w:sz w:val="18"/>
      <w:szCs w:val="18"/>
    </w:rPr>
  </w:style>
  <w:style w:type="character" w:customStyle="1" w:styleId="71">
    <w:name w:val="标题 1 字符"/>
    <w:basedOn w:val="59"/>
    <w:link w:val="2"/>
    <w:qFormat/>
    <w:uiPriority w:val="0"/>
    <w:rPr>
      <w:rFonts w:ascii="Times New Roman" w:hAnsi="Times New Roman" w:eastAsia="黑体"/>
      <w:b/>
      <w:bCs/>
      <w:kern w:val="44"/>
      <w:sz w:val="32"/>
      <w:szCs w:val="44"/>
    </w:rPr>
  </w:style>
  <w:style w:type="character" w:customStyle="1" w:styleId="72">
    <w:name w:val="标题 2 字符"/>
    <w:basedOn w:val="59"/>
    <w:link w:val="4"/>
    <w:qFormat/>
    <w:uiPriority w:val="0"/>
    <w:rPr>
      <w:rFonts w:ascii="Times New Roman" w:hAnsi="Times New Roman" w:eastAsia="黑体"/>
      <w:b/>
      <w:bCs/>
      <w:sz w:val="28"/>
      <w:szCs w:val="28"/>
    </w:rPr>
  </w:style>
  <w:style w:type="character" w:customStyle="1" w:styleId="73">
    <w:name w:val="标题 3 字符"/>
    <w:basedOn w:val="59"/>
    <w:link w:val="5"/>
    <w:qFormat/>
    <w:uiPriority w:val="0"/>
    <w:rPr>
      <w:rFonts w:ascii="Times New Roman" w:hAnsi="Times New Roman"/>
      <w:b/>
      <w:bCs/>
      <w:sz w:val="24"/>
      <w:szCs w:val="32"/>
    </w:rPr>
  </w:style>
  <w:style w:type="character" w:customStyle="1" w:styleId="74">
    <w:name w:val="标题 4 字符"/>
    <w:basedOn w:val="59"/>
    <w:link w:val="6"/>
    <w:qFormat/>
    <w:uiPriority w:val="9"/>
    <w:rPr>
      <w:rFonts w:asciiTheme="majorHAnsi" w:hAnsiTheme="majorHAnsi" w:eastAsiaTheme="majorEastAsia" w:cstheme="majorBidi"/>
      <w:b/>
      <w:bCs/>
      <w:sz w:val="28"/>
      <w:szCs w:val="28"/>
    </w:rPr>
  </w:style>
  <w:style w:type="character" w:customStyle="1" w:styleId="75">
    <w:name w:val="标题 5 字符"/>
    <w:basedOn w:val="59"/>
    <w:link w:val="7"/>
    <w:qFormat/>
    <w:uiPriority w:val="9"/>
    <w:rPr>
      <w:rFonts w:ascii="Times New Roman" w:hAnsi="Times New Roman" w:eastAsia="宋体" w:cs="Times New Roman"/>
      <w:b/>
      <w:bCs/>
      <w:sz w:val="28"/>
      <w:szCs w:val="28"/>
    </w:rPr>
  </w:style>
  <w:style w:type="character" w:customStyle="1" w:styleId="76">
    <w:name w:val="标题 6 字符"/>
    <w:basedOn w:val="59"/>
    <w:link w:val="8"/>
    <w:qFormat/>
    <w:uiPriority w:val="9"/>
    <w:rPr>
      <w:rFonts w:asciiTheme="majorHAnsi" w:hAnsiTheme="majorHAnsi" w:eastAsiaTheme="majorEastAsia" w:cstheme="majorBidi"/>
      <w:b/>
      <w:bCs/>
      <w:sz w:val="24"/>
      <w:szCs w:val="24"/>
    </w:rPr>
  </w:style>
  <w:style w:type="character" w:customStyle="1" w:styleId="77">
    <w:name w:val="标题 7 字符"/>
    <w:basedOn w:val="59"/>
    <w:link w:val="9"/>
    <w:qFormat/>
    <w:uiPriority w:val="9"/>
    <w:rPr>
      <w:rFonts w:ascii="Times New Roman" w:hAnsi="Times New Roman" w:eastAsia="宋体" w:cs="Times New Roman"/>
      <w:b/>
      <w:bCs/>
      <w:sz w:val="24"/>
      <w:szCs w:val="24"/>
    </w:rPr>
  </w:style>
  <w:style w:type="character" w:customStyle="1" w:styleId="78">
    <w:name w:val="标题 8 字符"/>
    <w:basedOn w:val="59"/>
    <w:link w:val="10"/>
    <w:qFormat/>
    <w:uiPriority w:val="9"/>
    <w:rPr>
      <w:rFonts w:asciiTheme="majorHAnsi" w:hAnsiTheme="majorHAnsi" w:eastAsiaTheme="majorEastAsia" w:cstheme="majorBidi"/>
      <w:sz w:val="24"/>
      <w:szCs w:val="24"/>
    </w:rPr>
  </w:style>
  <w:style w:type="character" w:customStyle="1" w:styleId="79">
    <w:name w:val="标题 9 字符"/>
    <w:basedOn w:val="59"/>
    <w:link w:val="11"/>
    <w:qFormat/>
    <w:uiPriority w:val="9"/>
    <w:rPr>
      <w:rFonts w:asciiTheme="majorHAnsi" w:hAnsiTheme="majorHAnsi" w:eastAsiaTheme="majorEastAsia" w:cstheme="majorBidi"/>
      <w:szCs w:val="21"/>
    </w:rPr>
  </w:style>
  <w:style w:type="paragraph" w:customStyle="1" w:styleId="80">
    <w:name w:val="FormStyle"/>
    <w:basedOn w:val="13"/>
    <w:link w:val="81"/>
    <w:qFormat/>
    <w:uiPriority w:val="0"/>
    <w:pPr>
      <w:numPr>
        <w:ilvl w:val="0"/>
        <w:numId w:val="0"/>
      </w:numPr>
      <w:spacing w:after="120"/>
      <w:contextualSpacing w:val="0"/>
      <w:jc w:val="left"/>
    </w:pPr>
    <w:rPr>
      <w:rFonts w:eastAsia="Arial"/>
      <w:color w:val="000000"/>
      <w:szCs w:val="18"/>
    </w:rPr>
  </w:style>
  <w:style w:type="character" w:customStyle="1" w:styleId="81">
    <w:name w:val="FormStyle Char"/>
    <w:basedOn w:val="59"/>
    <w:link w:val="80"/>
    <w:qFormat/>
    <w:uiPriority w:val="0"/>
    <w:rPr>
      <w:rFonts w:ascii="Times New Roman" w:hAnsi="Times New Roman" w:eastAsia="Arial" w:cs="Times New Roman"/>
      <w:color w:val="000000"/>
      <w:szCs w:val="18"/>
    </w:rPr>
  </w:style>
  <w:style w:type="character" w:customStyle="1" w:styleId="82">
    <w:name w:val="正文文本 字符"/>
    <w:basedOn w:val="59"/>
    <w:link w:val="18"/>
    <w:qFormat/>
    <w:uiPriority w:val="0"/>
    <w:rPr>
      <w:rFonts w:ascii="Times New Roman" w:hAnsi="Times New Roman" w:eastAsia="宋体" w:cs="Times New Roman"/>
      <w:sz w:val="24"/>
      <w:szCs w:val="24"/>
    </w:rPr>
  </w:style>
  <w:style w:type="paragraph" w:customStyle="1" w:styleId="83">
    <w:name w:val="Body Text First Indent 21"/>
    <w:basedOn w:val="1"/>
    <w:link w:val="124"/>
    <w:qFormat/>
    <w:uiPriority w:val="0"/>
    <w:pPr>
      <w:ind w:firstLine="420" w:firstLineChars="200"/>
    </w:pPr>
    <w:rPr>
      <w:kern w:val="0"/>
      <w:sz w:val="20"/>
    </w:rPr>
  </w:style>
  <w:style w:type="paragraph" w:customStyle="1" w:styleId="84">
    <w:name w:val="21标头"/>
    <w:basedOn w:val="1"/>
    <w:qFormat/>
    <w:uiPriority w:val="99"/>
    <w:pPr>
      <w:spacing w:line="360" w:lineRule="auto"/>
      <w:jc w:val="center"/>
    </w:pPr>
    <w:rPr>
      <w:b/>
      <w:sz w:val="32"/>
      <w:szCs w:val="32"/>
    </w:rPr>
  </w:style>
  <w:style w:type="character" w:customStyle="1" w:styleId="85">
    <w:name w:val="标题 字符"/>
    <w:link w:val="36"/>
    <w:qFormat/>
    <w:uiPriority w:val="10"/>
    <w:rPr>
      <w:rFonts w:ascii="Cambria" w:hAnsi="Cambria"/>
      <w:b/>
      <w:bCs/>
      <w:sz w:val="32"/>
      <w:szCs w:val="32"/>
    </w:rPr>
  </w:style>
  <w:style w:type="character" w:customStyle="1" w:styleId="86">
    <w:name w:val="副标题 字符"/>
    <w:link w:val="30"/>
    <w:qFormat/>
    <w:uiPriority w:val="0"/>
    <w:rPr>
      <w:rFonts w:ascii="Cambria" w:hAnsi="Cambria"/>
      <w:b/>
      <w:bCs/>
      <w:kern w:val="28"/>
      <w:sz w:val="32"/>
      <w:szCs w:val="32"/>
    </w:rPr>
  </w:style>
  <w:style w:type="character" w:customStyle="1" w:styleId="87">
    <w:name w:val="文本块 字符"/>
    <w:link w:val="20"/>
    <w:qFormat/>
    <w:uiPriority w:val="0"/>
    <w:rPr>
      <w:i/>
      <w:iCs/>
      <w:color w:val="000000"/>
      <w:szCs w:val="24"/>
    </w:rPr>
  </w:style>
  <w:style w:type="character" w:customStyle="1" w:styleId="88">
    <w:name w:val="不明显强调1"/>
    <w:qFormat/>
    <w:uiPriority w:val="0"/>
    <w:rPr>
      <w:i/>
      <w:iCs/>
    </w:rPr>
  </w:style>
  <w:style w:type="character" w:customStyle="1" w:styleId="89">
    <w:name w:val="明显引用 字符"/>
    <w:link w:val="90"/>
    <w:qFormat/>
    <w:uiPriority w:val="0"/>
    <w:rPr>
      <w:b/>
      <w:bCs/>
      <w:i/>
      <w:iCs/>
      <w:color w:val="4F81BD"/>
      <w:szCs w:val="24"/>
    </w:rPr>
  </w:style>
  <w:style w:type="paragraph" w:customStyle="1" w:styleId="90">
    <w:name w:val="明显引用1"/>
    <w:basedOn w:val="1"/>
    <w:next w:val="1"/>
    <w:link w:val="89"/>
    <w:qFormat/>
    <w:uiPriority w:val="0"/>
    <w:pPr>
      <w:pBdr>
        <w:bottom w:val="single" w:color="4F81BD" w:sz="4" w:space="4"/>
      </w:pBdr>
      <w:spacing w:before="200" w:after="280"/>
      <w:ind w:left="936" w:right="936"/>
    </w:pPr>
    <w:rPr>
      <w:rFonts w:asciiTheme="minorHAnsi" w:hAnsiTheme="minorHAnsi"/>
      <w:b/>
      <w:bCs/>
      <w:i/>
      <w:iCs/>
      <w:color w:val="4F81BD"/>
    </w:rPr>
  </w:style>
  <w:style w:type="character" w:customStyle="1" w:styleId="91">
    <w:name w:val="明显强调1"/>
    <w:qFormat/>
    <w:uiPriority w:val="0"/>
    <w:rPr>
      <w:b/>
      <w:bCs/>
      <w:i/>
      <w:iCs/>
      <w:color w:val="4F81BD"/>
    </w:rPr>
  </w:style>
  <w:style w:type="character" w:customStyle="1" w:styleId="92">
    <w:name w:val="不明显参考1"/>
    <w:qFormat/>
    <w:uiPriority w:val="0"/>
    <w:rPr>
      <w:smallCaps/>
      <w:color w:val="C0504D"/>
      <w:u w:val="single"/>
    </w:rPr>
  </w:style>
  <w:style w:type="character" w:customStyle="1" w:styleId="93">
    <w:name w:val="书籍标题1"/>
    <w:qFormat/>
    <w:uiPriority w:val="0"/>
    <w:rPr>
      <w:b/>
      <w:bCs/>
      <w:smallCaps/>
      <w:spacing w:val="5"/>
    </w:rPr>
  </w:style>
  <w:style w:type="character" w:customStyle="1" w:styleId="94">
    <w:name w:val="明显参考1"/>
    <w:qFormat/>
    <w:uiPriority w:val="0"/>
    <w:rPr>
      <w:b/>
      <w:bCs/>
      <w:smallCaps/>
      <w:color w:val="C0504D"/>
      <w:spacing w:val="5"/>
      <w:u w:val="single"/>
    </w:rPr>
  </w:style>
  <w:style w:type="character" w:customStyle="1" w:styleId="95">
    <w:name w:val="明显参考11"/>
    <w:qFormat/>
    <w:uiPriority w:val="0"/>
    <w:rPr>
      <w:b/>
      <w:bCs/>
      <w:smallCaps/>
      <w:color w:val="C0504D"/>
      <w:spacing w:val="5"/>
      <w:u w:val="single"/>
    </w:rPr>
  </w:style>
  <w:style w:type="character" w:customStyle="1" w:styleId="96">
    <w:name w:val="fc_41"/>
    <w:qFormat/>
    <w:uiPriority w:val="0"/>
    <w:rPr>
      <w:color w:val="BF0090"/>
    </w:rPr>
  </w:style>
  <w:style w:type="character" w:customStyle="1" w:styleId="97">
    <w:name w:val="不明显参考11"/>
    <w:qFormat/>
    <w:uiPriority w:val="0"/>
    <w:rPr>
      <w:smallCaps/>
      <w:color w:val="C0504D"/>
      <w:u w:val="single"/>
    </w:rPr>
  </w:style>
  <w:style w:type="character" w:customStyle="1" w:styleId="98">
    <w:name w:val="注释标题 Char"/>
    <w:link w:val="99"/>
    <w:qFormat/>
    <w:uiPriority w:val="0"/>
    <w:rPr>
      <w:rFonts w:ascii="宋体" w:hAnsi="宋体" w:cs="宋体"/>
      <w:sz w:val="18"/>
      <w:szCs w:val="18"/>
    </w:rPr>
  </w:style>
  <w:style w:type="paragraph" w:customStyle="1" w:styleId="99">
    <w:name w:val="注释标题1"/>
    <w:basedOn w:val="1"/>
    <w:next w:val="1"/>
    <w:link w:val="98"/>
    <w:qFormat/>
    <w:uiPriority w:val="0"/>
    <w:pPr>
      <w:jc w:val="center"/>
    </w:pPr>
    <w:rPr>
      <w:rFonts w:ascii="宋体" w:hAnsi="宋体" w:cs="宋体"/>
      <w:sz w:val="18"/>
      <w:szCs w:val="18"/>
    </w:rPr>
  </w:style>
  <w:style w:type="character" w:customStyle="1" w:styleId="100">
    <w:name w:val="Char Char1"/>
    <w:qFormat/>
    <w:uiPriority w:val="0"/>
    <w:rPr>
      <w:rFonts w:eastAsia="宋体"/>
      <w:kern w:val="2"/>
      <w:sz w:val="21"/>
      <w:szCs w:val="24"/>
      <w:lang w:val="en-US" w:eastAsia="zh-CN"/>
    </w:rPr>
  </w:style>
  <w:style w:type="character" w:customStyle="1" w:styleId="101">
    <w:name w:val="HTML 定义1"/>
    <w:qFormat/>
    <w:uiPriority w:val="0"/>
    <w:rPr>
      <w:i/>
      <w:iCs/>
    </w:rPr>
  </w:style>
  <w:style w:type="character" w:customStyle="1" w:styleId="102">
    <w:name w:val="HTML 地址 Char"/>
    <w:link w:val="103"/>
    <w:qFormat/>
    <w:uiPriority w:val="0"/>
    <w:rPr>
      <w:i/>
      <w:iCs/>
      <w:szCs w:val="24"/>
    </w:rPr>
  </w:style>
  <w:style w:type="paragraph" w:customStyle="1" w:styleId="103">
    <w:name w:val="HTML 地址1"/>
    <w:basedOn w:val="1"/>
    <w:link w:val="102"/>
    <w:qFormat/>
    <w:uiPriority w:val="0"/>
    <w:rPr>
      <w:rFonts w:asciiTheme="minorHAnsi" w:hAnsiTheme="minorHAnsi"/>
      <w:i/>
      <w:iCs/>
    </w:rPr>
  </w:style>
  <w:style w:type="character" w:customStyle="1" w:styleId="104">
    <w:name w:val="Block Text Char"/>
    <w:link w:val="105"/>
    <w:qFormat/>
    <w:uiPriority w:val="0"/>
    <w:rPr>
      <w:i/>
      <w:iCs/>
      <w:color w:val="000000"/>
    </w:rPr>
  </w:style>
  <w:style w:type="paragraph" w:customStyle="1" w:styleId="105">
    <w:name w:val="Block Text1"/>
    <w:basedOn w:val="1"/>
    <w:next w:val="1"/>
    <w:link w:val="104"/>
    <w:qFormat/>
    <w:uiPriority w:val="0"/>
    <w:rPr>
      <w:rFonts w:asciiTheme="minorHAnsi" w:hAnsiTheme="minorHAnsi"/>
      <w:i/>
      <w:iCs/>
      <w:color w:val="000000"/>
      <w:szCs w:val="22"/>
    </w:rPr>
  </w:style>
  <w:style w:type="character" w:customStyle="1" w:styleId="106">
    <w:name w:val="apple-style-span"/>
    <w:qFormat/>
    <w:uiPriority w:val="0"/>
  </w:style>
  <w:style w:type="character" w:customStyle="1" w:styleId="107">
    <w:name w:val="正文首行缩进 2 Char Char"/>
    <w:link w:val="108"/>
    <w:qFormat/>
    <w:uiPriority w:val="0"/>
    <w:rPr>
      <w:szCs w:val="24"/>
    </w:rPr>
  </w:style>
  <w:style w:type="paragraph" w:customStyle="1" w:styleId="108">
    <w:name w:val="正文首行缩进 21"/>
    <w:basedOn w:val="1"/>
    <w:link w:val="107"/>
    <w:qFormat/>
    <w:uiPriority w:val="0"/>
    <w:pPr>
      <w:ind w:firstLine="420" w:firstLineChars="200"/>
    </w:pPr>
    <w:rPr>
      <w:rFonts w:asciiTheme="minorHAnsi" w:hAnsiTheme="minorHAnsi"/>
    </w:rPr>
  </w:style>
  <w:style w:type="character" w:customStyle="1" w:styleId="109">
    <w:name w:val="批注主题 Char"/>
    <w:link w:val="110"/>
    <w:qFormat/>
    <w:uiPriority w:val="0"/>
    <w:rPr>
      <w:b/>
      <w:bCs/>
      <w:szCs w:val="24"/>
    </w:rPr>
  </w:style>
  <w:style w:type="paragraph" w:customStyle="1" w:styleId="110">
    <w:name w:val="批注主题1"/>
    <w:basedOn w:val="16"/>
    <w:next w:val="16"/>
    <w:link w:val="109"/>
    <w:qFormat/>
    <w:uiPriority w:val="0"/>
    <w:rPr>
      <w:b/>
      <w:bCs/>
    </w:rPr>
  </w:style>
  <w:style w:type="character" w:customStyle="1" w:styleId="111">
    <w:name w:val="明显强调11"/>
    <w:qFormat/>
    <w:uiPriority w:val="0"/>
    <w:rPr>
      <w:b/>
      <w:bCs/>
      <w:i/>
      <w:iCs/>
      <w:color w:val="4F81BD"/>
    </w:rPr>
  </w:style>
  <w:style w:type="character" w:customStyle="1" w:styleId="112">
    <w:name w:val="批注文字 字符"/>
    <w:link w:val="16"/>
    <w:qFormat/>
    <w:uiPriority w:val="0"/>
    <w:rPr>
      <w:szCs w:val="24"/>
    </w:rPr>
  </w:style>
  <w:style w:type="character" w:customStyle="1" w:styleId="113">
    <w:name w:val="不明显强调11"/>
    <w:qFormat/>
    <w:uiPriority w:val="0"/>
    <w:rPr>
      <w:i/>
      <w:iCs/>
    </w:rPr>
  </w:style>
  <w:style w:type="character" w:customStyle="1" w:styleId="114">
    <w:name w:val="批注引用1"/>
    <w:qFormat/>
    <w:uiPriority w:val="0"/>
    <w:rPr>
      <w:sz w:val="21"/>
      <w:szCs w:val="21"/>
    </w:rPr>
  </w:style>
  <w:style w:type="character" w:customStyle="1" w:styleId="115">
    <w:name w:val="书籍标题11"/>
    <w:qFormat/>
    <w:uiPriority w:val="0"/>
    <w:rPr>
      <w:b/>
      <w:bCs/>
      <w:smallCaps/>
      <w:spacing w:val="5"/>
    </w:rPr>
  </w:style>
  <w:style w:type="character" w:customStyle="1" w:styleId="116">
    <w:name w:val="文档结构图 Char"/>
    <w:link w:val="117"/>
    <w:qFormat/>
    <w:uiPriority w:val="0"/>
    <w:rPr>
      <w:szCs w:val="24"/>
      <w:shd w:val="clear" w:color="auto" w:fill="000080"/>
    </w:rPr>
  </w:style>
  <w:style w:type="paragraph" w:customStyle="1" w:styleId="117">
    <w:name w:val="文档结构图1"/>
    <w:basedOn w:val="1"/>
    <w:link w:val="116"/>
    <w:qFormat/>
    <w:uiPriority w:val="0"/>
    <w:pPr>
      <w:shd w:val="clear" w:color="auto" w:fill="000080"/>
    </w:pPr>
    <w:rPr>
      <w:rFonts w:asciiTheme="minorHAnsi" w:hAnsiTheme="minorHAnsi"/>
      <w:shd w:val="clear" w:color="auto" w:fill="000080"/>
    </w:rPr>
  </w:style>
  <w:style w:type="character" w:customStyle="1" w:styleId="118">
    <w:name w:val="Comment Text Char1"/>
    <w:qFormat/>
    <w:uiPriority w:val="0"/>
    <w:rPr>
      <w:rFonts w:ascii="Times New Roman" w:hAnsi="Times New Roman" w:eastAsia="宋体" w:cs="Times New Roman"/>
      <w:szCs w:val="24"/>
    </w:rPr>
  </w:style>
  <w:style w:type="character" w:customStyle="1" w:styleId="119">
    <w:name w:val="批注文字 Char1"/>
    <w:qFormat/>
    <w:uiPriority w:val="0"/>
    <w:rPr>
      <w:rFonts w:ascii="Times New Roman" w:hAnsi="Times New Roman" w:eastAsia="宋体" w:cs="Times New Roman"/>
      <w:szCs w:val="24"/>
    </w:rPr>
  </w:style>
  <w:style w:type="character" w:customStyle="1" w:styleId="120">
    <w:name w:val="Balloon Text Char1"/>
    <w:qFormat/>
    <w:uiPriority w:val="0"/>
    <w:rPr>
      <w:rFonts w:ascii="Times New Roman" w:hAnsi="Times New Roman" w:eastAsia="宋体" w:cs="Times New Roman"/>
      <w:sz w:val="16"/>
      <w:szCs w:val="16"/>
    </w:rPr>
  </w:style>
  <w:style w:type="character" w:customStyle="1" w:styleId="121">
    <w:name w:val="批注框文本 Char1"/>
    <w:qFormat/>
    <w:uiPriority w:val="0"/>
    <w:rPr>
      <w:rFonts w:ascii="Times New Roman" w:hAnsi="Times New Roman" w:eastAsia="宋体" w:cs="Times New Roman"/>
      <w:sz w:val="18"/>
      <w:szCs w:val="18"/>
    </w:rPr>
  </w:style>
  <w:style w:type="character" w:customStyle="1" w:styleId="122">
    <w:name w:val="Body Text Indent Char"/>
    <w:link w:val="123"/>
    <w:qFormat/>
    <w:uiPriority w:val="0"/>
    <w:rPr>
      <w:szCs w:val="24"/>
    </w:rPr>
  </w:style>
  <w:style w:type="paragraph" w:customStyle="1" w:styleId="123">
    <w:name w:val="Body Text Indent1"/>
    <w:basedOn w:val="1"/>
    <w:link w:val="122"/>
    <w:qFormat/>
    <w:uiPriority w:val="0"/>
    <w:pPr>
      <w:spacing w:after="120"/>
      <w:ind w:left="420" w:leftChars="200"/>
    </w:pPr>
    <w:rPr>
      <w:rFonts w:asciiTheme="minorHAnsi" w:hAnsiTheme="minorHAnsi"/>
    </w:rPr>
  </w:style>
  <w:style w:type="character" w:customStyle="1" w:styleId="124">
    <w:name w:val="Body Text First Indent 2 Char"/>
    <w:link w:val="83"/>
    <w:qFormat/>
    <w:uiPriority w:val="0"/>
    <w:rPr>
      <w:rFonts w:ascii="Times New Roman" w:hAnsi="Times New Roman" w:eastAsia="宋体" w:cs="Times New Roman"/>
      <w:kern w:val="0"/>
      <w:sz w:val="20"/>
      <w:szCs w:val="24"/>
    </w:rPr>
  </w:style>
  <w:style w:type="character" w:customStyle="1" w:styleId="125">
    <w:name w:val="headline-content2"/>
    <w:basedOn w:val="59"/>
    <w:qFormat/>
    <w:uiPriority w:val="0"/>
  </w:style>
  <w:style w:type="character" w:customStyle="1" w:styleId="126">
    <w:name w:val="Document Map Char"/>
    <w:link w:val="127"/>
    <w:qFormat/>
    <w:uiPriority w:val="0"/>
    <w:rPr>
      <w:rFonts w:ascii="宋体"/>
      <w:sz w:val="18"/>
      <w:szCs w:val="18"/>
    </w:rPr>
  </w:style>
  <w:style w:type="paragraph" w:customStyle="1" w:styleId="127">
    <w:name w:val="Document Map1"/>
    <w:basedOn w:val="1"/>
    <w:link w:val="126"/>
    <w:qFormat/>
    <w:uiPriority w:val="0"/>
    <w:rPr>
      <w:rFonts w:ascii="宋体" w:hAnsiTheme="minorHAnsi"/>
      <w:sz w:val="18"/>
      <w:szCs w:val="18"/>
    </w:rPr>
  </w:style>
  <w:style w:type="character" w:customStyle="1" w:styleId="128">
    <w:name w:val="Header Char1"/>
    <w:basedOn w:val="59"/>
    <w:semiHidden/>
    <w:qFormat/>
    <w:uiPriority w:val="0"/>
    <w:rPr>
      <w:kern w:val="2"/>
      <w:sz w:val="18"/>
      <w:szCs w:val="18"/>
    </w:rPr>
  </w:style>
  <w:style w:type="character" w:customStyle="1" w:styleId="129">
    <w:name w:val="副标题 Char1"/>
    <w:basedOn w:val="59"/>
    <w:qFormat/>
    <w:uiPriority w:val="11"/>
    <w:rPr>
      <w:rFonts w:eastAsia="宋体" w:asciiTheme="majorHAnsi" w:hAnsiTheme="majorHAnsi" w:cstheme="majorBidi"/>
      <w:b/>
      <w:bCs/>
      <w:kern w:val="28"/>
      <w:sz w:val="32"/>
      <w:szCs w:val="32"/>
    </w:rPr>
  </w:style>
  <w:style w:type="character" w:customStyle="1" w:styleId="130">
    <w:name w:val="Subtitle Char1"/>
    <w:basedOn w:val="59"/>
    <w:qFormat/>
    <w:uiPriority w:val="0"/>
    <w:rPr>
      <w:rFonts w:eastAsia="宋体" w:asciiTheme="majorHAnsi" w:hAnsiTheme="majorHAnsi" w:cstheme="majorBidi"/>
      <w:b/>
      <w:bCs/>
      <w:kern w:val="28"/>
      <w:sz w:val="32"/>
      <w:szCs w:val="32"/>
    </w:rPr>
  </w:style>
  <w:style w:type="character" w:customStyle="1" w:styleId="131">
    <w:name w:val="标题 Char1"/>
    <w:basedOn w:val="59"/>
    <w:qFormat/>
    <w:uiPriority w:val="10"/>
    <w:rPr>
      <w:rFonts w:eastAsia="宋体" w:asciiTheme="majorHAnsi" w:hAnsiTheme="majorHAnsi" w:cstheme="majorBidi"/>
      <w:b/>
      <w:bCs/>
      <w:sz w:val="32"/>
      <w:szCs w:val="32"/>
    </w:rPr>
  </w:style>
  <w:style w:type="character" w:customStyle="1" w:styleId="132">
    <w:name w:val="Title Char1"/>
    <w:basedOn w:val="59"/>
    <w:qFormat/>
    <w:uiPriority w:val="10"/>
    <w:rPr>
      <w:rFonts w:eastAsia="宋体" w:asciiTheme="majorHAnsi" w:hAnsiTheme="majorHAnsi" w:cstheme="majorBidi"/>
      <w:b/>
      <w:bCs/>
      <w:sz w:val="32"/>
      <w:szCs w:val="32"/>
    </w:rPr>
  </w:style>
  <w:style w:type="character" w:customStyle="1" w:styleId="133">
    <w:name w:val="批注文字 Char2"/>
    <w:basedOn w:val="59"/>
    <w:semiHidden/>
    <w:qFormat/>
    <w:uiPriority w:val="99"/>
    <w:rPr>
      <w:rFonts w:ascii="Times New Roman" w:hAnsi="Times New Roman" w:eastAsia="宋体" w:cs="Times New Roman"/>
      <w:szCs w:val="24"/>
    </w:rPr>
  </w:style>
  <w:style w:type="character" w:customStyle="1" w:styleId="134">
    <w:name w:val="Comment Text Char2"/>
    <w:basedOn w:val="59"/>
    <w:semiHidden/>
    <w:qFormat/>
    <w:uiPriority w:val="0"/>
    <w:rPr>
      <w:rFonts w:ascii="Times New Roman" w:hAnsi="Times New Roman" w:eastAsia="宋体" w:cs="Times New Roman"/>
      <w:szCs w:val="24"/>
    </w:rPr>
  </w:style>
  <w:style w:type="character" w:customStyle="1" w:styleId="135">
    <w:name w:val="Footer Char1"/>
    <w:basedOn w:val="59"/>
    <w:semiHidden/>
    <w:qFormat/>
    <w:uiPriority w:val="0"/>
    <w:rPr>
      <w:rFonts w:ascii="Times New Roman" w:hAnsi="Times New Roman" w:eastAsia="宋体" w:cs="Times New Roman"/>
      <w:sz w:val="18"/>
      <w:szCs w:val="18"/>
    </w:rPr>
  </w:style>
  <w:style w:type="character" w:customStyle="1" w:styleId="136">
    <w:name w:val="Balloon Text Char2"/>
    <w:basedOn w:val="59"/>
    <w:semiHidden/>
    <w:qFormat/>
    <w:uiPriority w:val="0"/>
    <w:rPr>
      <w:kern w:val="2"/>
      <w:sz w:val="16"/>
      <w:szCs w:val="16"/>
    </w:rPr>
  </w:style>
  <w:style w:type="character" w:customStyle="1" w:styleId="137">
    <w:name w:val="Body Text Char1"/>
    <w:basedOn w:val="59"/>
    <w:semiHidden/>
    <w:qFormat/>
    <w:uiPriority w:val="0"/>
    <w:rPr>
      <w:kern w:val="2"/>
      <w:sz w:val="21"/>
      <w:szCs w:val="24"/>
    </w:rPr>
  </w:style>
  <w:style w:type="paragraph" w:customStyle="1" w:styleId="138">
    <w:name w:val="列表段落1"/>
    <w:basedOn w:val="1"/>
    <w:qFormat/>
    <w:uiPriority w:val="34"/>
    <w:pPr>
      <w:ind w:firstLine="420" w:firstLineChars="200"/>
    </w:pPr>
  </w:style>
  <w:style w:type="paragraph" w:customStyle="1" w:styleId="139">
    <w:name w:val="无间隔1"/>
    <w:basedOn w:val="1"/>
    <w:qFormat/>
    <w:uiPriority w:val="0"/>
    <w:rPr>
      <w:rFonts w:ascii="Calibri" w:hAnsi="Calibri" w:cs="黑体"/>
      <w:szCs w:val="22"/>
    </w:rPr>
  </w:style>
  <w:style w:type="character" w:customStyle="1" w:styleId="140">
    <w:name w:val="明显引用 Char1"/>
    <w:basedOn w:val="59"/>
    <w:qFormat/>
    <w:uiPriority w:val="30"/>
    <w:rPr>
      <w:rFonts w:ascii="Times New Roman" w:hAnsi="Times New Roman" w:eastAsia="宋体" w:cs="Times New Roman"/>
      <w:b/>
      <w:bCs/>
      <w:i/>
      <w:iCs/>
      <w:color w:val="4F81BD" w:themeColor="accent1"/>
      <w:szCs w:val="24"/>
      <w14:textFill>
        <w14:solidFill>
          <w14:schemeClr w14:val="accent1"/>
        </w14:solidFill>
      </w14:textFill>
    </w:rPr>
  </w:style>
  <w:style w:type="character" w:customStyle="1" w:styleId="141">
    <w:name w:val="Intense Quote Char1"/>
    <w:basedOn w:val="59"/>
    <w:qFormat/>
    <w:uiPriority w:val="0"/>
    <w:rPr>
      <w:rFonts w:ascii="Times New Roman" w:hAnsi="Times New Roman" w:eastAsia="宋体" w:cs="Times New Roman"/>
      <w:b/>
      <w:bCs/>
      <w:i/>
      <w:iCs/>
      <w:color w:val="4F81BD" w:themeColor="accent1"/>
      <w:szCs w:val="24"/>
      <w14:textFill>
        <w14:solidFill>
          <w14:schemeClr w14:val="accent1"/>
        </w14:solidFill>
      </w14:textFill>
    </w:rPr>
  </w:style>
  <w:style w:type="paragraph" w:customStyle="1" w:styleId="142">
    <w:name w:val="TOC 标题1"/>
    <w:basedOn w:val="2"/>
    <w:next w:val="1"/>
    <w:qFormat/>
    <w:uiPriority w:val="39"/>
    <w:pPr>
      <w:numPr>
        <w:numId w:val="0"/>
      </w:numPr>
      <w:tabs>
        <w:tab w:val="left" w:pos="360"/>
        <w:tab w:val="left" w:pos="432"/>
      </w:tabs>
      <w:spacing w:line="576" w:lineRule="auto"/>
      <w:ind w:left="360" w:hanging="360" w:hangingChars="200"/>
      <w:outlineLvl w:val="9"/>
    </w:pPr>
    <w:rPr>
      <w:sz w:val="44"/>
    </w:rPr>
  </w:style>
  <w:style w:type="paragraph" w:customStyle="1" w:styleId="143">
    <w:name w:val="Normal (Web)1"/>
    <w:basedOn w:val="1"/>
    <w:qFormat/>
    <w:uiPriority w:val="0"/>
    <w:pPr>
      <w:widowControl/>
      <w:spacing w:before="100" w:beforeAutospacing="1" w:after="100" w:afterAutospacing="1"/>
      <w:jc w:val="left"/>
    </w:pPr>
    <w:rPr>
      <w:rFonts w:ascii="宋体" w:hAnsi="宋体" w:cs="宋体"/>
      <w:kern w:val="0"/>
      <w:sz w:val="24"/>
    </w:rPr>
  </w:style>
  <w:style w:type="paragraph" w:customStyle="1" w:styleId="144">
    <w:name w:val="目录"/>
    <w:basedOn w:val="1"/>
    <w:qFormat/>
    <w:uiPriority w:val="0"/>
    <w:pPr>
      <w:spacing w:before="120" w:after="240" w:line="360" w:lineRule="auto"/>
      <w:jc w:val="center"/>
    </w:pPr>
    <w:rPr>
      <w:b/>
      <w:sz w:val="36"/>
    </w:rPr>
  </w:style>
  <w:style w:type="paragraph" w:customStyle="1" w:styleId="145">
    <w:name w:val="14版本"/>
    <w:basedOn w:val="1"/>
    <w:qFormat/>
    <w:uiPriority w:val="0"/>
    <w:pPr>
      <w:spacing w:line="300" w:lineRule="auto"/>
      <w:jc w:val="right"/>
    </w:pPr>
    <w:rPr>
      <w:rFonts w:ascii="黑体" w:eastAsia="黑体"/>
      <w:b/>
      <w:sz w:val="24"/>
    </w:rPr>
  </w:style>
  <w:style w:type="paragraph" w:customStyle="1" w:styleId="146">
    <w:name w:val="明显引用11"/>
    <w:basedOn w:val="1"/>
    <w:next w:val="1"/>
    <w:qFormat/>
    <w:uiPriority w:val="0"/>
    <w:pPr>
      <w:pBdr>
        <w:bottom w:val="single" w:color="4F81BD" w:sz="4" w:space="4"/>
      </w:pBdr>
      <w:spacing w:before="200" w:after="280"/>
      <w:ind w:left="936" w:right="936"/>
    </w:pPr>
    <w:rPr>
      <w:b/>
      <w:bCs/>
      <w:i/>
      <w:iCs/>
      <w:color w:val="4F81BD"/>
    </w:rPr>
  </w:style>
  <w:style w:type="paragraph" w:customStyle="1" w:styleId="147">
    <w:name w:val="表格(五号)"/>
    <w:basedOn w:val="1"/>
    <w:qFormat/>
    <w:uiPriority w:val="0"/>
    <w:pPr>
      <w:tabs>
        <w:tab w:val="left" w:pos="964"/>
      </w:tabs>
      <w:adjustRightInd w:val="0"/>
      <w:snapToGrid w:val="0"/>
      <w:spacing w:before="60" w:after="60" w:line="360" w:lineRule="auto"/>
      <w:ind w:left="11" w:firstLine="200" w:firstLineChars="200"/>
      <w:jc w:val="center"/>
    </w:pPr>
    <w:rPr>
      <w:kern w:val="0"/>
      <w:szCs w:val="20"/>
    </w:rPr>
  </w:style>
  <w:style w:type="paragraph" w:customStyle="1" w:styleId="148">
    <w:name w:val="font"/>
    <w:basedOn w:val="1"/>
    <w:qFormat/>
    <w:uiPriority w:val="0"/>
    <w:pPr>
      <w:widowControl/>
      <w:spacing w:before="100" w:beforeAutospacing="1" w:after="100" w:afterAutospacing="1"/>
      <w:jc w:val="left"/>
    </w:pPr>
    <w:rPr>
      <w:rFonts w:ascii="宋体" w:hAnsi="宋体" w:cs="宋体"/>
      <w:color w:val="000000"/>
      <w:kern w:val="0"/>
      <w:sz w:val="10"/>
      <w:szCs w:val="10"/>
    </w:rPr>
  </w:style>
  <w:style w:type="paragraph" w:customStyle="1" w:styleId="149">
    <w:name w:val="13首页副标题"/>
    <w:basedOn w:val="1"/>
    <w:qFormat/>
    <w:uiPriority w:val="0"/>
    <w:pPr>
      <w:spacing w:line="300" w:lineRule="auto"/>
      <w:jc w:val="right"/>
    </w:pPr>
    <w:rPr>
      <w:b/>
      <w:sz w:val="36"/>
    </w:rPr>
  </w:style>
  <w:style w:type="paragraph" w:customStyle="1" w:styleId="150">
    <w:name w:val="文档正文"/>
    <w:basedOn w:val="1"/>
    <w:qFormat/>
    <w:uiPriority w:val="0"/>
    <w:pPr>
      <w:adjustRightInd w:val="0"/>
      <w:spacing w:line="440" w:lineRule="exact"/>
      <w:ind w:firstLine="567" w:firstLineChars="200"/>
      <w:textAlignment w:val="baseline"/>
    </w:pPr>
    <w:rPr>
      <w:rFonts w:ascii="Arial Narrow" w:hAnsi="Arial Narrow"/>
      <w:kern w:val="0"/>
      <w:szCs w:val="20"/>
    </w:rPr>
  </w:style>
  <w:style w:type="paragraph" w:customStyle="1" w:styleId="151">
    <w:name w:val="项目1"/>
    <w:basedOn w:val="150"/>
    <w:qFormat/>
    <w:uiPriority w:val="0"/>
    <w:pPr>
      <w:tabs>
        <w:tab w:val="left" w:pos="420"/>
        <w:tab w:val="left" w:pos="987"/>
      </w:tabs>
      <w:spacing w:line="360" w:lineRule="auto"/>
      <w:ind w:left="432" w:firstLine="0" w:firstLineChars="0"/>
    </w:pPr>
    <w:rPr>
      <w:rFonts w:ascii="Times New Roman" w:hAnsi="Times New Roman"/>
      <w:sz w:val="24"/>
      <w:szCs w:val="24"/>
    </w:rPr>
  </w:style>
  <w:style w:type="paragraph" w:customStyle="1" w:styleId="152">
    <w:name w:val="正文小标题"/>
    <w:basedOn w:val="108"/>
    <w:qFormat/>
    <w:uiPriority w:val="0"/>
    <w:rPr>
      <w:b/>
    </w:rPr>
  </w:style>
  <w:style w:type="paragraph" w:customStyle="1" w:styleId="153">
    <w:name w:val="无间隔11"/>
    <w:basedOn w:val="1"/>
    <w:qFormat/>
    <w:uiPriority w:val="0"/>
    <w:rPr>
      <w:rFonts w:ascii="Calibri" w:hAnsi="Calibri" w:cs="黑体"/>
      <w:szCs w:val="22"/>
    </w:rPr>
  </w:style>
  <w:style w:type="paragraph" w:customStyle="1" w:styleId="154">
    <w:name w:val="Char Char Char Char"/>
    <w:basedOn w:val="1"/>
    <w:qFormat/>
    <w:uiPriority w:val="0"/>
    <w:rPr>
      <w:rFonts w:ascii="Arial" w:hAnsi="Arial" w:cs="Arial"/>
    </w:rPr>
  </w:style>
  <w:style w:type="paragraph" w:customStyle="1" w:styleId="155">
    <w:name w:val="列表 51"/>
    <w:basedOn w:val="1"/>
    <w:qFormat/>
    <w:uiPriority w:val="0"/>
    <w:pPr>
      <w:tabs>
        <w:tab w:val="left" w:pos="360"/>
      </w:tabs>
    </w:pPr>
    <w:rPr>
      <w:b/>
    </w:rPr>
  </w:style>
  <w:style w:type="paragraph" w:customStyle="1" w:styleId="156">
    <w:name w:val="斜体"/>
    <w:basedOn w:val="108"/>
    <w:qFormat/>
    <w:uiPriority w:val="0"/>
    <w:rPr>
      <w:i/>
    </w:rPr>
  </w:style>
  <w:style w:type="paragraph" w:customStyle="1" w:styleId="157">
    <w:name w:val="TOC 标题11"/>
    <w:basedOn w:val="2"/>
    <w:next w:val="1"/>
    <w:qFormat/>
    <w:uiPriority w:val="0"/>
    <w:pPr>
      <w:numPr>
        <w:numId w:val="0"/>
      </w:numPr>
      <w:tabs>
        <w:tab w:val="left" w:pos="360"/>
        <w:tab w:val="left" w:pos="432"/>
      </w:tabs>
      <w:spacing w:line="576" w:lineRule="auto"/>
      <w:ind w:left="360" w:hanging="360" w:hangingChars="200"/>
      <w:outlineLvl w:val="9"/>
    </w:pPr>
    <w:rPr>
      <w:sz w:val="44"/>
    </w:rPr>
  </w:style>
  <w:style w:type="paragraph" w:customStyle="1" w:styleId="158">
    <w:name w:val="22表格"/>
    <w:basedOn w:val="1"/>
    <w:qFormat/>
    <w:uiPriority w:val="0"/>
    <w:pPr>
      <w:jc w:val="center"/>
    </w:pPr>
    <w:rPr>
      <w:rFonts w:eastAsia="FangSong_GB2312"/>
      <w:sz w:val="24"/>
    </w:rPr>
  </w:style>
  <w:style w:type="paragraph" w:customStyle="1" w:styleId="159">
    <w:name w:val="目录 3 New New"/>
    <w:basedOn w:val="1"/>
    <w:next w:val="1"/>
    <w:qFormat/>
    <w:uiPriority w:val="0"/>
    <w:pPr>
      <w:ind w:left="840" w:leftChars="400"/>
    </w:pPr>
    <w:rPr>
      <w:rFonts w:asciiTheme="minorHAnsi" w:hAnsiTheme="minorHAnsi"/>
    </w:rPr>
  </w:style>
  <w:style w:type="paragraph" w:customStyle="1" w:styleId="160">
    <w:name w:val="样式 首行缩进:  0.74 厘米"/>
    <w:basedOn w:val="1"/>
    <w:qFormat/>
    <w:uiPriority w:val="0"/>
    <w:pPr>
      <w:spacing w:line="360" w:lineRule="auto"/>
      <w:ind w:firstLine="420"/>
    </w:pPr>
    <w:rPr>
      <w:rFonts w:cs="宋体"/>
      <w:szCs w:val="20"/>
    </w:rPr>
  </w:style>
  <w:style w:type="paragraph" w:customStyle="1" w:styleId="161">
    <w:name w:val="表格字体"/>
    <w:basedOn w:val="150"/>
    <w:qFormat/>
    <w:uiPriority w:val="0"/>
    <w:pPr>
      <w:spacing w:beforeLines="20" w:afterLines="20" w:line="240" w:lineRule="auto"/>
      <w:ind w:firstLine="0"/>
      <w:jc w:val="left"/>
    </w:pPr>
    <w:rPr>
      <w:rFonts w:ascii="Times New Roman" w:hAnsi="Times New Roman" w:cs="Arial"/>
    </w:rPr>
  </w:style>
  <w:style w:type="paragraph" w:customStyle="1" w:styleId="162">
    <w:name w:val="列出段落1"/>
    <w:basedOn w:val="1"/>
    <w:qFormat/>
    <w:uiPriority w:val="34"/>
    <w:pPr>
      <w:ind w:firstLine="420" w:firstLineChars="200"/>
    </w:pPr>
  </w:style>
  <w:style w:type="paragraph" w:customStyle="1" w:styleId="163">
    <w:name w:val="表格头"/>
    <w:basedOn w:val="1"/>
    <w:qFormat/>
    <w:uiPriority w:val="0"/>
    <w:rPr>
      <w:sz w:val="18"/>
      <w:szCs w:val="18"/>
    </w:rPr>
  </w:style>
  <w:style w:type="paragraph" w:customStyle="1" w:styleId="164">
    <w:name w:val="Default"/>
    <w:qFormat/>
    <w:uiPriority w:val="0"/>
    <w:pPr>
      <w:widowControl w:val="0"/>
      <w:autoSpaceDE w:val="0"/>
      <w:autoSpaceDN w:val="0"/>
      <w:adjustRightInd w:val="0"/>
    </w:pPr>
    <w:rPr>
      <w:rFonts w:ascii="华文仿宋" w:hAnsi="Calibri" w:eastAsia="华文仿宋" w:cs="华文仿宋"/>
      <w:color w:val="000000"/>
      <w:sz w:val="24"/>
      <w:szCs w:val="24"/>
      <w:lang w:val="en-US" w:eastAsia="zh-CN" w:bidi="ar-SA"/>
    </w:rPr>
  </w:style>
  <w:style w:type="paragraph" w:customStyle="1" w:styleId="165">
    <w:name w:val="列表编号 21"/>
    <w:basedOn w:val="1"/>
    <w:qFormat/>
    <w:uiPriority w:val="0"/>
    <w:pPr>
      <w:tabs>
        <w:tab w:val="left" w:pos="360"/>
      </w:tabs>
    </w:pPr>
  </w:style>
  <w:style w:type="paragraph" w:customStyle="1" w:styleId="166">
    <w:name w:val="项目符号缩进"/>
    <w:basedOn w:val="1"/>
    <w:qFormat/>
    <w:uiPriority w:val="0"/>
    <w:pPr>
      <w:tabs>
        <w:tab w:val="left" w:pos="964"/>
      </w:tabs>
      <w:spacing w:line="360" w:lineRule="auto"/>
      <w:ind w:left="964" w:hanging="482" w:firstLineChars="200"/>
    </w:pPr>
    <w:rPr>
      <w:szCs w:val="20"/>
    </w:rPr>
  </w:style>
  <w:style w:type="paragraph" w:customStyle="1" w:styleId="167">
    <w:name w:val="列出段落2"/>
    <w:basedOn w:val="1"/>
    <w:qFormat/>
    <w:uiPriority w:val="0"/>
    <w:pPr>
      <w:ind w:firstLine="420" w:firstLineChars="200"/>
    </w:pPr>
  </w:style>
  <w:style w:type="paragraph" w:customStyle="1" w:styleId="168">
    <w:name w:val="目录 2 New New"/>
    <w:basedOn w:val="1"/>
    <w:next w:val="1"/>
    <w:qFormat/>
    <w:uiPriority w:val="0"/>
    <w:pPr>
      <w:ind w:left="420" w:leftChars="200"/>
    </w:pPr>
    <w:rPr>
      <w:rFonts w:asciiTheme="minorHAnsi" w:hAnsiTheme="minorHAnsi"/>
    </w:rPr>
  </w:style>
  <w:style w:type="paragraph" w:customStyle="1" w:styleId="169">
    <w:name w:val="标题 2 New New"/>
    <w:basedOn w:val="1"/>
    <w:next w:val="1"/>
    <w:qFormat/>
    <w:uiPriority w:val="0"/>
    <w:pPr>
      <w:keepNext/>
      <w:keepLines/>
      <w:spacing w:before="260" w:after="260" w:line="413" w:lineRule="auto"/>
      <w:outlineLvl w:val="1"/>
    </w:pPr>
    <w:rPr>
      <w:rFonts w:ascii="Cambria" w:hAnsi="Cambria" w:cs="黑体"/>
      <w:b/>
      <w:bCs/>
      <w:kern w:val="0"/>
      <w:sz w:val="32"/>
      <w:szCs w:val="32"/>
    </w:rPr>
  </w:style>
  <w:style w:type="paragraph" w:customStyle="1" w:styleId="170">
    <w:name w:val="普通(网站)1"/>
    <w:basedOn w:val="1"/>
    <w:qFormat/>
    <w:uiPriority w:val="0"/>
    <w:pPr>
      <w:widowControl/>
      <w:spacing w:before="100" w:beforeAutospacing="1" w:after="100" w:afterAutospacing="1"/>
      <w:jc w:val="left"/>
    </w:pPr>
    <w:rPr>
      <w:rFonts w:ascii="宋体" w:hAnsi="宋体" w:cs="宋体"/>
      <w:kern w:val="0"/>
      <w:sz w:val="24"/>
    </w:rPr>
  </w:style>
  <w:style w:type="paragraph" w:customStyle="1" w:styleId="171">
    <w:name w:val="标题 3 New New New"/>
    <w:basedOn w:val="1"/>
    <w:next w:val="1"/>
    <w:qFormat/>
    <w:uiPriority w:val="0"/>
    <w:pPr>
      <w:keepNext/>
      <w:keepLines/>
      <w:spacing w:before="260" w:after="260" w:line="413" w:lineRule="auto"/>
      <w:outlineLvl w:val="2"/>
    </w:pPr>
    <w:rPr>
      <w:b/>
      <w:bCs/>
      <w:kern w:val="0"/>
      <w:sz w:val="32"/>
      <w:szCs w:val="32"/>
    </w:rPr>
  </w:style>
  <w:style w:type="paragraph" w:customStyle="1" w:styleId="172">
    <w:name w:val="标题 3 New"/>
    <w:basedOn w:val="1"/>
    <w:next w:val="1"/>
    <w:qFormat/>
    <w:uiPriority w:val="0"/>
    <w:pPr>
      <w:keepNext/>
      <w:keepLines/>
      <w:spacing w:before="260" w:after="260" w:line="413" w:lineRule="auto"/>
      <w:outlineLvl w:val="2"/>
    </w:pPr>
    <w:rPr>
      <w:b/>
      <w:bCs/>
      <w:kern w:val="0"/>
      <w:sz w:val="32"/>
      <w:szCs w:val="32"/>
    </w:rPr>
  </w:style>
  <w:style w:type="paragraph" w:customStyle="1" w:styleId="173">
    <w:name w:val="标题 2 New"/>
    <w:basedOn w:val="1"/>
    <w:next w:val="1"/>
    <w:qFormat/>
    <w:uiPriority w:val="0"/>
    <w:pPr>
      <w:keepNext/>
      <w:keepLines/>
      <w:spacing w:before="260" w:after="260" w:line="415" w:lineRule="auto"/>
      <w:outlineLvl w:val="1"/>
    </w:pPr>
    <w:rPr>
      <w:rFonts w:ascii="Cambria" w:hAnsi="Cambria"/>
      <w:b/>
      <w:bCs/>
      <w:kern w:val="0"/>
      <w:sz w:val="32"/>
      <w:szCs w:val="32"/>
    </w:rPr>
  </w:style>
  <w:style w:type="paragraph" w:customStyle="1" w:styleId="174">
    <w:name w:val="纯文本 New New New New"/>
    <w:basedOn w:val="1"/>
    <w:qFormat/>
    <w:uiPriority w:val="0"/>
    <w:rPr>
      <w:rFonts w:ascii="宋体" w:hAnsi="Courier New" w:cs="Courier New"/>
      <w:kern w:val="0"/>
      <w:sz w:val="20"/>
    </w:rPr>
  </w:style>
  <w:style w:type="paragraph" w:customStyle="1" w:styleId="175">
    <w:name w:val="标题 3 New New"/>
    <w:basedOn w:val="1"/>
    <w:next w:val="1"/>
    <w:qFormat/>
    <w:uiPriority w:val="0"/>
    <w:pPr>
      <w:keepNext/>
      <w:keepLines/>
      <w:spacing w:before="260" w:after="260" w:line="413" w:lineRule="auto"/>
      <w:outlineLvl w:val="2"/>
    </w:pPr>
    <w:rPr>
      <w:b/>
      <w:bCs/>
      <w:kern w:val="0"/>
      <w:sz w:val="32"/>
      <w:szCs w:val="32"/>
    </w:rPr>
  </w:style>
  <w:style w:type="character" w:customStyle="1" w:styleId="176">
    <w:name w:val="apple-converted-space"/>
    <w:qFormat/>
    <w:uiPriority w:val="0"/>
  </w:style>
  <w:style w:type="paragraph" w:customStyle="1" w:styleId="177">
    <w:name w:val="内容"/>
    <w:basedOn w:val="1"/>
    <w:qFormat/>
    <w:uiPriority w:val="0"/>
    <w:pPr>
      <w:spacing w:line="312" w:lineRule="auto"/>
      <w:ind w:firstLine="420" w:firstLineChars="200"/>
    </w:pPr>
    <w:rPr>
      <w:rFonts w:ascii="Arial" w:hAnsi="Arial" w:eastAsia="幼圆"/>
    </w:rPr>
  </w:style>
  <w:style w:type="paragraph" w:customStyle="1" w:styleId="178">
    <w:name w:val="pic-info"/>
    <w:basedOn w:val="1"/>
    <w:qFormat/>
    <w:uiPriority w:val="0"/>
    <w:pPr>
      <w:widowControl/>
      <w:spacing w:before="100" w:beforeAutospacing="1" w:after="100" w:afterAutospacing="1"/>
      <w:jc w:val="left"/>
    </w:pPr>
    <w:rPr>
      <w:rFonts w:ascii="宋体" w:hAnsi="宋体" w:cs="宋体"/>
      <w:kern w:val="0"/>
      <w:sz w:val="24"/>
    </w:rPr>
  </w:style>
  <w:style w:type="character" w:customStyle="1" w:styleId="179">
    <w:name w:val="文档结构图 字符"/>
    <w:basedOn w:val="59"/>
    <w:link w:val="15"/>
    <w:semiHidden/>
    <w:qFormat/>
    <w:uiPriority w:val="99"/>
    <w:rPr>
      <w:rFonts w:ascii="宋体" w:hAnsi="Times New Roman" w:eastAsia="宋体" w:cs="Times New Roman"/>
      <w:sz w:val="18"/>
      <w:szCs w:val="18"/>
    </w:rPr>
  </w:style>
  <w:style w:type="character" w:customStyle="1" w:styleId="180">
    <w:name w:val="占位符文本1"/>
    <w:basedOn w:val="59"/>
    <w:semiHidden/>
    <w:qFormat/>
    <w:uiPriority w:val="99"/>
    <w:rPr>
      <w:color w:val="808080"/>
    </w:rPr>
  </w:style>
  <w:style w:type="paragraph" w:customStyle="1" w:styleId="181">
    <w:name w:val="引用1"/>
    <w:basedOn w:val="1"/>
    <w:next w:val="1"/>
    <w:link w:val="182"/>
    <w:qFormat/>
    <w:uiPriority w:val="29"/>
    <w:rPr>
      <w:i/>
      <w:iCs/>
      <w:color w:val="000000"/>
    </w:rPr>
  </w:style>
  <w:style w:type="character" w:customStyle="1" w:styleId="182">
    <w:name w:val="引用 字符"/>
    <w:basedOn w:val="59"/>
    <w:link w:val="181"/>
    <w:qFormat/>
    <w:uiPriority w:val="29"/>
    <w:rPr>
      <w:rFonts w:ascii="Times New Roman" w:hAnsi="Times New Roman" w:eastAsia="宋体" w:cs="Times New Roman"/>
      <w:i/>
      <w:iCs/>
      <w:color w:val="000000"/>
      <w:szCs w:val="24"/>
    </w:rPr>
  </w:style>
  <w:style w:type="character" w:customStyle="1" w:styleId="183">
    <w:name w:val="正文文本缩进 字符"/>
    <w:basedOn w:val="59"/>
    <w:link w:val="19"/>
    <w:semiHidden/>
    <w:qFormat/>
    <w:uiPriority w:val="99"/>
    <w:rPr>
      <w:rFonts w:ascii="Times New Roman" w:hAnsi="Times New Roman" w:eastAsia="宋体" w:cs="Times New Roman"/>
      <w:szCs w:val="24"/>
    </w:rPr>
  </w:style>
  <w:style w:type="table" w:customStyle="1" w:styleId="184">
    <w:name w:val="中等深浅底纹 1 - 强调文字颜色 11"/>
    <w:basedOn w:val="38"/>
    <w:qFormat/>
    <w:uiPriority w:val="63"/>
    <w:rPr>
      <w:rFonts w:ascii="Calibri" w:hAnsi="Calibri"/>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85">
    <w:name w:val="浅色网格 - 强调文字颜色 11"/>
    <w:basedOn w:val="38"/>
    <w:qFormat/>
    <w:uiPriority w:val="62"/>
    <w:rPr>
      <w:rFonts w:ascii="Calibri" w:hAnsi="Calibri"/>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Cambria" w:hAnsi="Cambria" w:eastAsia="宋体"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Cambria" w:hAnsi="Cambria" w:eastAsia="宋体"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character" w:customStyle="1" w:styleId="186">
    <w:name w:val="批注主题 字符"/>
    <w:basedOn w:val="112"/>
    <w:link w:val="37"/>
    <w:semiHidden/>
    <w:qFormat/>
    <w:uiPriority w:val="99"/>
    <w:rPr>
      <w:rFonts w:ascii="Times New Roman" w:hAnsi="Times New Roman" w:eastAsia="宋体" w:cs="Times New Roman"/>
      <w:b/>
      <w:bCs/>
      <w:szCs w:val="24"/>
    </w:rPr>
  </w:style>
  <w:style w:type="character" w:customStyle="1" w:styleId="187">
    <w:name w:val="报告正文 字符"/>
    <w:basedOn w:val="59"/>
    <w:link w:val="3"/>
    <w:qFormat/>
    <w:uiPriority w:val="0"/>
    <w:rPr>
      <w:rFonts w:ascii="Times New Roman" w:hAnsi="Times New Roman" w:eastAsia="宋体" w:cs="Times New Roman"/>
      <w:sz w:val="24"/>
      <w:szCs w:val="24"/>
    </w:rPr>
  </w:style>
  <w:style w:type="paragraph" w:customStyle="1" w:styleId="188">
    <w:name w:val="First Paragraph"/>
    <w:basedOn w:val="18"/>
    <w:next w:val="18"/>
    <w:qFormat/>
    <w:uiPriority w:val="0"/>
  </w:style>
  <w:style w:type="paragraph" w:customStyle="1" w:styleId="189">
    <w:name w:val="Revision"/>
    <w:hidden/>
    <w:unhideWhenUsed/>
    <w:qFormat/>
    <w:uiPriority w:val="99"/>
    <w:rPr>
      <w:rFonts w:ascii="Times New Roman" w:hAnsi="Times New Roman" w:eastAsiaTheme="minorEastAsia" w:cstheme="minorBidi"/>
      <w:kern w:val="2"/>
      <w:sz w:val="21"/>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2.xml"/><Relationship Id="rId6" Type="http://schemas.openxmlformats.org/officeDocument/2006/relationships/header" Target="header1.xml"/><Relationship Id="rId5" Type="http://schemas.openxmlformats.org/officeDocument/2006/relationships/footnotes" Target="footnotes.xml"/><Relationship Id="rId45" Type="http://schemas.microsoft.com/office/2011/relationships/people" Target="people.xml"/><Relationship Id="rId44" Type="http://schemas.openxmlformats.org/officeDocument/2006/relationships/fontTable" Target="fontTable.xml"/><Relationship Id="rId43" Type="http://schemas.openxmlformats.org/officeDocument/2006/relationships/customXml" Target="../customXml/item3.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microsoft.com/office/2011/relationships/commentsExtended" Target="commentsExtended.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comments" Target="comment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NULL"/><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contractReview xmlns="http://schemas.wps.cn/vas-ai-hub/contract-review">
  <reviewItems>
    <reviewItem>
      <errorID>02fef727-df2e-4649-a400-77a1369e01bc</errorID>
      <errorWord>截止到</errorWord>
      <group>L1_Grammar</group>
      <groupName>语法问题</groupName>
      <ability>L2_Grammar</ability>
      <abilityName>语法错误</abilityName>
      <candidateList>
        <item>截止</item>
      </candidateList>
      <explain>〈动〉（到一定期限）停止：报名在昨天已经～。</explain>
      <paraID>414E3142</paraID>
      <start>14</start>
      <end>16</end>
      <status>modified</status>
      <modifiedWord>截止</modifiedWord>
      <trackRevisions>false</trackRevisions>
    </reviewItem>
    <reviewItem>
      <errorID>b9c56bbb-74b2-48a0-b0dd-b00ce603fcd7</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414E3142</paraID>
      <start>89</start>
      <end>92</end>
      <status>unmodified</status>
      <modifiedWord/>
      <trackRevisions>false</trackRevisions>
    </reviewItem>
    <reviewItem>
      <errorID>246ef315-3ef9-4bfc-be76-5e8ec381a3cc</errorID>
      <errorWord>(</errorWord>
      <group>L1_Format</group>
      <groupName>格式问题</groupName>
      <ability>L2_HalfPunc</ability>
      <abilityName>全半角检查</abilityName>
      <candidateList>
        <item>（</item>
      </candidateList>
      <explain>文本全半角错误。</explain>
      <paraID>414E3142</paraID>
      <start>109</start>
      <end>110</end>
      <status>ignored</status>
      <modifiedWord/>
      <trackRevisions>false</trackRevisions>
    </reviewItem>
    <reviewItem>
      <errorID>ee2993c8-84b8-419c-bd0e-e4dc468f3f08</errorID>
      <errorWord>)</errorWord>
      <group>L1_Format</group>
      <groupName>格式问题</groupName>
      <ability>L2_HalfPunc</ability>
      <abilityName>全半角检查</abilityName>
      <candidateList>
        <item>）</item>
      </candidateList>
      <explain>文本全半角错误。</explain>
      <paraID>414E3142</paraID>
      <start>125</start>
      <end>126</end>
      <status>ignored</status>
      <modifiedWord/>
      <trackRevisions>false</trackRevisions>
    </reviewItem>
    <reviewItem>
      <errorID>3737df0c-8193-4681-ad01-379fd73b1da3</errorID>
      <errorWord>-</errorWord>
      <group>L1_Punc</group>
      <groupName>标点问题</groupName>
      <ability>L2_Punc</ability>
      <abilityName>标点符号检查</abilityName>
      <candidateList>
        <item>—</item>
      </candidateList>
      <explain>根据国标GB/T 15834-2011《标点符号用法》中的4.13.3.2节，标识相关项目（如时间、地域等）的起止，以及标识数值范围（由阿拉伯数字或汉字数字构成）的起止时，一般用一字线或长浪纹线。如“25～30g”“2011年2月3日—10日”。</explain>
      <paraID>1172DC8C</paraID>
      <start>28</start>
      <end>29</end>
      <status>unmodified</status>
      <modifiedWord/>
      <trackRevisions>false</trackRevisions>
    </reviewItem>
    <reviewItem>
      <errorID>50a7a91b-f12e-4705-8bb9-2dda7a7e47fc</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9700ECF</paraID>
      <start>0</start>
      <end>2</end>
      <status>modified</status>
      <modifiedWord>1.</modifiedWord>
      <trackRevisions>false</trackRevisions>
    </reviewItem>
    <reviewItem>
      <errorID>b736c116-7496-4fc3-8c35-1ccb6f1d90a3</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89E8559</paraID>
      <start>0</start>
      <end>2</end>
      <status>modified</status>
      <modifiedWord>2.</modifiedWord>
      <trackRevisions>false</trackRevisions>
    </reviewItem>
    <reviewItem>
      <errorID>6633969d-1d89-4c9f-91b4-d98af5dbffd8</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2E9097CB</paraID>
      <start>0</start>
      <end>2</end>
      <status>modified</status>
      <modifiedWord>3.</modifiedWord>
      <trackRevisions>false</trackRevisions>
    </reviewItem>
    <reviewItem>
      <errorID>0ff79d73-63b5-40d2-bafe-d8e677a07790</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3267A156</paraID>
      <start>0</start>
      <end>2</end>
      <status>modified</status>
      <modifiedWord>4.</modifiedWord>
      <trackRevisions>false</trackRevisions>
    </reviewItem>
    <reviewItem>
      <errorID>4724def6-4ffc-44c7-9acc-3de8fc71d2ad</errorID>
      <errorWord>5、</errorWord>
      <group>L1_Format</group>
      <groupName>格式问题</groupName>
      <ability>L2_Ordinal</ability>
      <abilityName>序号格式</abilityName>
      <candidateList>
        <item>5.</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A5702AF</paraID>
      <start>0</start>
      <end>2</end>
      <status>modified</status>
      <modifiedWord>5.</modifiedWord>
      <trackRevisions>false</trackRevisions>
    </reviewItem>
    <reviewItem>
      <errorID>22be6c84-2000-40b1-a4f7-34a157690221</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21DCCA37</paraID>
      <start>0</start>
      <end>2</end>
      <status>modified</status>
      <modifiedWord>1.</modifiedWord>
      <trackRevisions>false</trackRevisions>
    </reviewItem>
    <reviewItem>
      <errorID>6b537a21-adf9-40e2-a802-6cc0a048e07f</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5A0B2E</paraID>
      <start>0</start>
      <end>2</end>
      <status>modified</status>
      <modifiedWord>2.</modifiedWord>
      <trackRevisions>false</trackRevisions>
    </reviewItem>
    <reviewItem>
      <errorID>00366a43-00bf-4d67-ba35-bd6bc0e47e1f</errorID>
      <errorWord>含过</errorWord>
      <group>L1_Word</group>
      <groupName>字词问题</groupName>
      <ability>L2_Typo</ability>
      <abilityName>字词错误</abilityName>
      <candidateList>
        <item>含</item>
      </candidateList>
      <explain/>
      <paraID> 7EDC677</paraID>
      <start>65</start>
      <end>67</end>
      <status>ignored</status>
      <modifiedWord/>
      <trackRevisions>false</trackRevisions>
    </reviewItem>
    <reviewItem>
      <errorID>d22ccc8e-317c-4664-8b7b-8c8522d5272c</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4CA3E056</paraID>
      <start>0</start>
      <end>2</end>
      <status>modified</status>
      <modifiedWord>3.</modifiedWord>
      <trackRevisions>false</trackRevisions>
    </reviewItem>
    <reviewItem>
      <errorID>1346ed6b-e6d8-411e-9944-bea3adecd7df</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56F980E6</paraID>
      <start>0</start>
      <end>2</end>
      <status>modified</status>
      <modifiedWord>1.</modifiedWord>
      <trackRevisions>false</trackRevisions>
    </reviewItem>
    <reviewItem>
      <errorID>4b9500ec-f53d-4758-9656-5c85d70574ea</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73646E58</paraID>
      <start>0</start>
      <end>2</end>
      <status>modified</status>
      <modifiedWord>2.</modifiedWord>
      <trackRevisions>false</trackRevisions>
    </reviewItem>
    <reviewItem>
      <errorID>5b7f8915-1e19-4a3b-a7c9-9ea2b33595bd</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5673B52E</paraID>
      <start>0</start>
      <end>2</end>
      <status>modified</status>
      <modifiedWord>1.</modifiedWord>
      <trackRevisions>false</trackRevisions>
    </reviewItem>
    <reviewItem>
      <errorID>ec5313a1-d78b-4723-9210-13d199b4cb09</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406DAE23</paraID>
      <start>0</start>
      <end>2</end>
      <status>modified</status>
      <modifiedWord>2.</modifiedWord>
      <trackRevisions>false</trackRevisions>
    </reviewItem>
    <reviewItem>
      <errorID>9432d854-2b10-4e1b-a60f-4690d937d041</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2A60CF6F</paraID>
      <start>0</start>
      <end>2</end>
      <status>modified</status>
      <modifiedWord>3.</modifiedWord>
      <trackRevisions>false</trackRevisions>
    </reviewItem>
    <reviewItem>
      <errorID>5e41a5c8-72ac-4b84-a291-e52c724e6390</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3E810181</paraID>
      <start>0</start>
      <end>2</end>
      <status>modified</status>
      <modifiedWord>1.</modifiedWord>
      <trackRevisions>false</trackRevisions>
    </reviewItem>
    <reviewItem>
      <errorID>27cac501-86c0-4163-95f3-c7e4d5a49792</errorID>
      <errorWord>扩展</errorWord>
      <group>L1_Grammar</group>
      <groupName>语法问题</groupName>
      <ability>L2_Grammar</ability>
      <abilityName>语法错误</abilityName>
      <candidateList>
        <item>拓展</item>
      </candidateList>
      <explain>“扩展～路径”搭配不当，建议修改为“拓展～路径”。</explain>
      <paraID>3E810181</paraID>
      <start>232</start>
      <end>234</end>
      <status>unmodified</status>
      <modifiedWord/>
      <trackRevisions>false</trackRevisions>
    </reviewItem>
    <reviewItem>
      <errorID>c2ffebe4-00a0-44ae-b052-75b387710b3d</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3E31E8E2</paraID>
      <start>0</start>
      <end>2</end>
      <status>modified</status>
      <modifiedWord>2.</modifiedWord>
      <trackRevisions>false</trackRevisions>
    </reviewItem>
    <reviewItem>
      <errorID>0bbc42b5-22af-4d4b-949e-423fb45ca14d</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2EA20E58</paraID>
      <start>0</start>
      <end>2</end>
      <status>modified</status>
      <modifiedWord>3.</modifiedWord>
      <trackRevisions>false</trackRevisions>
    </reviewItem>
    <reviewItem>
      <errorID>cf8e90fc-b9fa-4d0e-9ac0-005c8105ff15</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143C9B42</paraID>
      <start>0</start>
      <end>2</end>
      <status>modified</status>
      <modifiedWord>1.</modifiedWord>
      <trackRevisions>false</trackRevisions>
    </reviewItem>
    <reviewItem>
      <errorID>d29a6db3-7a56-4eca-a1e4-aadf40110dcd</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79C3B1CC</paraID>
      <start>0</start>
      <end>2</end>
      <status>modified</status>
      <modifiedWord>2.</modifiedWord>
      <trackRevisions>false</trackRevisions>
    </reviewItem>
    <reviewItem>
      <errorID>12780737-5d4a-4669-873a-7f1cd812d7b3</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4E95BA80</paraID>
      <start>0</start>
      <end>2</end>
      <status>modified</status>
      <modifiedWord>1.</modifiedWord>
      <trackRevisions>false</trackRevisions>
    </reviewItem>
    <reviewItem>
      <errorID>1c6fd8c2-4b49-41f8-811d-6b9780be135f</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5C573F88</paraID>
      <start>0</start>
      <end>2</end>
      <status>modified</status>
      <modifiedWord>2.</modifiedWord>
      <trackRevisions>false</trackRevisions>
    </reviewItem>
    <reviewItem>
      <errorID>ac8c6136-5267-48c1-86a5-a9f1de821970</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5C573F88</paraID>
      <start>148</start>
      <end>151</end>
      <status>unmodified</status>
      <modifiedWord/>
      <trackRevisions>false</trackRevisions>
    </reviewItem>
    <reviewItem>
      <errorID>0a9863c8-554f-4484-9f28-e65bb8d3d273</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5C573F88</paraID>
      <start>153</start>
      <end>156</end>
      <status>unmodified</status>
      <modifiedWord/>
      <trackRevisions>false</trackRevisions>
    </reviewItem>
    <reviewItem>
      <errorID>40692d1d-034f-4b46-9c7a-84625c143b5d</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5C573F88</paraID>
      <start>158</start>
      <end>161</end>
      <status>unmodified</status>
      <modifiedWord/>
      <trackRevisions>false</trackRevisions>
    </reviewItem>
    <reviewItem>
      <errorID>7291c9b9-c576-492d-af9d-8652cd412f87</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7AE76243</paraID>
      <start>0</start>
      <end>2</end>
      <status>modified</status>
      <modifiedWord>3.</modifiedWord>
      <trackRevisions>false</trackRevisions>
    </reviewItem>
    <reviewItem>
      <errorID>13d1e7af-6fba-4390-b0c5-d6f718818179</errorID>
      <errorWord>)</errorWord>
      <group>L1_Format</group>
      <groupName>格式问题</groupName>
      <ability>L2_HalfPunc</ability>
      <abilityName>全半角检查</abilityName>
      <candidateList>
        <item>）</item>
      </candidateList>
      <explain>文本全半角错误。</explain>
      <paraID>4955C803</paraID>
      <start>23</start>
      <end>24</end>
      <status>ignored</status>
      <modifiedWord/>
      <trackRevisions>false</trackRevisions>
    </reviewItem>
    <reviewItem>
      <errorID>9cfd2d45-219c-47c8-9413-e573a07086fb</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4D02008C</paraID>
      <start>0</start>
      <end>2</end>
      <status>modified</status>
      <modifiedWord>1.</modifiedWord>
      <trackRevisions>false</trackRevisions>
    </reviewItem>
    <reviewItem>
      <errorID>8aa98b54-50e3-4ba5-827c-1be47b76a5e5</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1EA7381A</paraID>
      <start>0</start>
      <end>2</end>
      <status>modified</status>
      <modifiedWord>2.</modifiedWord>
      <trackRevisions>false</trackRevisions>
    </reviewItem>
    <reviewItem>
      <errorID>37cca5fe-1e83-4693-8360-babe7b085759</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24B2C32C</paraID>
      <start>0</start>
      <end>2</end>
      <status>modified</status>
      <modifiedWord>3.</modifiedWord>
      <trackRevisions>false</trackRevisions>
    </reviewItem>
    <reviewItem>
      <errorID>369b3af3-811d-48da-9af6-463e0241ad31</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47877DB2</paraID>
      <start>0</start>
      <end>2</end>
      <status>modified</status>
      <modifiedWord>1.</modifiedWord>
      <trackRevisions>false</trackRevisions>
    </reviewItem>
    <reviewItem>
      <errorID>a014aa15-390b-4d9e-9279-143300b44a5c</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45751BCD</paraID>
      <start>0</start>
      <end>2</end>
      <status>modified</status>
      <modifiedWord>2.</modifiedWord>
      <trackRevisions>false</trackRevisions>
    </reviewItem>
    <reviewItem>
      <errorID>0d04ac8b-1020-4573-b569-158f4eebfc14</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FE45188</paraID>
      <start>0</start>
      <end>2</end>
      <status>modified</status>
      <modifiedWord>1.</modifiedWord>
      <trackRevisions>false</trackRevisions>
    </reviewItem>
    <reviewItem>
      <errorID>bf4fc5a8-3515-412c-b623-0be83e9740f7</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4D332CF4</paraID>
      <start>0</start>
      <end>2</end>
      <status>modified</status>
      <modifiedWord>2.</modifiedWord>
      <trackRevisions>false</trackRevisions>
    </reviewItem>
    <reviewItem>
      <errorID>3bdb1f7a-d857-495e-889e-6f5b881e3c82</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230A74E</paraID>
      <start>0</start>
      <end>2</end>
      <status>modified</status>
      <modifiedWord>3.</modifiedWord>
      <trackRevisions>false</trackRevisions>
    </reviewItem>
    <reviewItem>
      <errorID>3adfb618-992a-4c54-b06e-7f05f201a15d</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1200BFC6</paraID>
      <start>0</start>
      <end>2</end>
      <status>modified</status>
      <modifiedWord>4.</modifiedWord>
      <trackRevisions>false</trackRevisions>
    </reviewItem>
    <reviewItem>
      <errorID>2b21dfa4-5943-43f8-a69e-a4dacf31cc64</errorID>
      <errorWord>总</errorWord>
      <group>L1_Word</group>
      <groupName>字词问题</groupName>
      <ability>L2_Typo</ability>
      <abilityName>字词错误</abilityName>
      <candidateList>
        <item>总体</item>
      </candidateList>
      <explain/>
      <paraID>693746E4</paraID>
      <start>9</start>
      <end>10</end>
      <status>unmodified</status>
      <modifiedWord/>
      <trackRevisions>false</trackRevisions>
    </reviewItem>
    <reviewItem>
      <errorID>b1b3cf88-bf6e-49b3-82f2-8d104e90acf6</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77B602DF</paraID>
      <start>0</start>
      <end>2</end>
      <status>modified</status>
      <modifiedWord>1.</modifiedWord>
      <trackRevisions>false</trackRevisions>
    </reviewItem>
    <reviewItem>
      <errorID>159d696f-1fc9-4581-b386-8026993c9171</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7433CFEC</paraID>
      <start>0</start>
      <end>2</end>
      <status>modified</status>
      <modifiedWord>2.</modifiedWord>
      <trackRevisions>false</trackRevisions>
    </reviewItem>
    <reviewItem>
      <errorID>24031d21-b8af-4a73-ab08-779aa43100d7</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6621859A</paraID>
      <start>0</start>
      <end>2</end>
      <status>modified</status>
      <modifiedWord>3.</modifiedWord>
      <trackRevisions>false</trackRevisions>
    </reviewItem>
    <reviewItem>
      <errorID>381ce200-2ffd-4227-9525-9981813b12f5</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7E104BF6</paraID>
      <start>0</start>
      <end>2</end>
      <status>modified</status>
      <modifiedWord>4.</modifiedWord>
      <trackRevisions>false</trackRevisions>
    </reviewItem>
    <reviewItem>
      <errorID>c902f67c-fcdf-4a25-bab6-d6ac7bc40064</errorID>
      <errorWord>5、</errorWord>
      <group>L1_Format</group>
      <groupName>格式问题</groupName>
      <ability>L2_Ordinal</ability>
      <abilityName>序号格式</abilityName>
      <candidateList>
        <item>5.</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61CAECD6</paraID>
      <start>0</start>
      <end>2</end>
      <status>modified</status>
      <modifiedWord>5.</modifiedWord>
      <trackRevisions>false</trackRevisions>
    </reviewItem>
    <reviewItem>
      <errorID>b9953323-ff0d-459d-a947-e80f516cba42</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2FB33DF9</paraID>
      <start>0</start>
      <end>2</end>
      <status>modified</status>
      <modifiedWord>1.</modifiedWord>
      <trackRevisions>false</trackRevisions>
    </reviewItem>
    <reviewItem>
      <errorID>84ff0e18-8f85-4898-b46b-f4c22c28c74e</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47FD4A0D</paraID>
      <start>0</start>
      <end>2</end>
      <status>modified</status>
      <modifiedWord>2.</modifiedWord>
      <trackRevisions>false</trackRevisions>
    </reviewItem>
    <reviewItem>
      <errorID>cc4a26a4-1e57-4318-81e0-f322d40002b3</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374C2414</paraID>
      <start>0</start>
      <end>2</end>
      <status>modified</status>
      <modifiedWord>3.</modifiedWord>
      <trackRevisions>false</trackRevisions>
    </reviewItem>
    <reviewItem>
      <errorID>aac9cd81-150a-47de-b43a-683b4f2f59b6</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7A254A04</paraID>
      <start>0</start>
      <end>2</end>
      <status>modified</status>
      <modifiedWord>4.</modifiedWord>
      <trackRevisions>false</trackRevisions>
    </reviewItem>
    <reviewItem>
      <errorID>d7ff39fd-2af0-4c9b-96b1-c54e499b34f5</errorID>
      <errorWord>5、</errorWord>
      <group>L1_Format</group>
      <groupName>格式问题</groupName>
      <ability>L2_Ordinal</ability>
      <abilityName>序号格式</abilityName>
      <candidateList>
        <item>5.</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7C5E13DD</paraID>
      <start>0</start>
      <end>2</end>
      <status>modified</status>
      <modifiedWord>5.</modifiedWord>
      <trackRevisions>false</trackRevisions>
    </reviewItem>
    <reviewItem>
      <errorID>66feb136-7d56-41fc-aa18-0db8c74aa4f7</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52A8B5B6</paraID>
      <start>0</start>
      <end>2</end>
      <status>modified</status>
      <modifiedWord>2.</modifiedWord>
      <trackRevisions>false</trackRevisions>
    </reviewItem>
    <reviewItem>
      <errorID>1be65788-67be-49f9-877a-fe7264cbc1c9</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1174E420</paraID>
      <start>0</start>
      <end>2</end>
      <status>modified</status>
      <modifiedWord>3.</modifiedWord>
      <trackRevisions>false</trackRevisions>
    </reviewItem>
    <reviewItem>
      <errorID>01a40558-3d35-46fb-91db-cc8644dd6e4e</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7093F719</paraID>
      <start>0</start>
      <end>2</end>
      <status>modified</status>
      <modifiedWord>4.</modifiedWord>
      <trackRevisions>false</trackRevisions>
    </reviewItem>
    <reviewItem>
      <errorID>c7ad684c-133c-4719-a954-0a0c8f2aff33</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275C7039</paraID>
      <start>0</start>
      <end>2</end>
      <status>modified</status>
      <modifiedWord>1.</modifiedWord>
      <trackRevisions>false</trackRevisions>
    </reviewItem>
    <reviewItem>
      <errorID>a7134a3d-33b2-4c2b-a62c-98e076330119</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36ED8431</paraID>
      <start>0</start>
      <end>2</end>
      <status>modified</status>
      <modifiedWord>2.</modifiedWord>
      <trackRevisions>false</trackRevisions>
    </reviewItem>
    <reviewItem>
      <errorID>946afdaf-96b4-4653-b94c-099c2f4f9d08</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 B8A0CE9</paraID>
      <start>0</start>
      <end>2</end>
      <status>modified</status>
      <modifiedWord>3.</modifiedWord>
      <trackRevisions>false</trackRevisions>
    </reviewItem>
    <reviewItem>
      <errorID>5a1a15f5-cce3-4b3e-99c0-8e792543ded5</errorID>
      <errorWord>)</errorWord>
      <group>L1_Format</group>
      <groupName>格式问题</groupName>
      <ability>L2_HalfPunc</ability>
      <abilityName>全半角检查</abilityName>
      <candidateList>
        <item>）</item>
      </candidateList>
      <explain>文本全半角错误。</explain>
      <paraID> B8A0CE9</paraID>
      <start>87</start>
      <end>88</end>
      <status>ignored</status>
      <modifiedWord/>
      <trackRevisions>false</trackRevisions>
    </reviewItem>
    <reviewItem>
      <errorID>bb05860c-c372-4b51-8212-9407ffd887a0</errorID>
      <errorWord>让步</errorWord>
      <group>L1_Word</group>
      <groupName>字词问题</groupName>
      <ability>L2_Typo</ability>
      <abilityName>字词错误</abilityName>
      <candidateList>
        <item>同步</item>
      </candidateList>
      <explain/>
      <paraID>4C47FF1E</paraID>
      <start>27</start>
      <end>29</end>
      <status>unmodified</status>
      <modifiedWord/>
      <trackRevisions>false</trackRevisions>
    </reviewItem>
    <reviewItem>
      <errorID>76824edf-3c1f-4ea0-9ae1-7f93c9b2c56d</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42945427</paraID>
      <start>0</start>
      <end>2</end>
      <status>modified</status>
      <modifiedWord>1.</modifiedWord>
      <trackRevisions>false</trackRevisions>
    </reviewItem>
    <reviewItem>
      <errorID>35d863e5-bf30-476d-a22f-214db8448dbb</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29A53305</paraID>
      <start>0</start>
      <end>2</end>
      <status>modified</status>
      <modifiedWord>2.</modifiedWord>
      <trackRevisions>false</trackRevisions>
    </reviewItem>
    <reviewItem>
      <errorID>58cf8bee-b12d-433f-9d92-fa89a5ecdd51</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682249AD</paraID>
      <start>0</start>
      <end>2</end>
      <status>modified</status>
      <modifiedWord>3.</modifiedWord>
      <trackRevisions>false</trackRevisions>
    </reviewItem>
    <reviewItem>
      <errorID>549f528a-fa2d-458f-b7a8-62dbf59fb833</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5D80D5CC</paraID>
      <start>0</start>
      <end>2</end>
      <status>modified</status>
      <modifiedWord>1.</modifiedWord>
      <trackRevisions>false</trackRevisions>
    </reviewItem>
    <reviewItem>
      <errorID>ea3a891e-57ce-4b8b-b218-edcbdf0f23c0</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55717BDB</paraID>
      <start>35</start>
      <end>38</end>
      <status>unmodified</status>
      <modifiedWord/>
      <trackRevisions>false</trackRevisions>
    </reviewItem>
    <reviewItem>
      <errorID>0c42d533-a049-4102-8738-4773e22239a8</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55717BDB</paraID>
      <start>40</start>
      <end>43</end>
      <status>unmodified</status>
      <modifiedWord/>
      <trackRevisions>false</trackRevisions>
    </reviewItem>
    <reviewItem>
      <errorID>70bbed3d-f76e-4dad-88f6-3f84d4f3199f</errorID>
      <errorWord>”、“</errorWord>
      <group>L1_Punc</group>
      <groupName>标点问题</groupName>
      <ability>L2_Punc</ability>
      <abilityName>标点符号检查</abilityName>
      <candidateList>
        <item>”“</item>
      </candidateList>
      <explain>根据国标GB/T 15834-2011《标点符号用法》中的4.5.3.5节，标有引号的并列成分之间、标有书名号的并列成分之间通常不用顿号。如“《红楼梦》《三国演义》《西游记》《水浒传》，是我国长篇小说的四大名著”。</explain>
      <paraID>70ED6A3F</paraID>
      <start>62</start>
      <end>65</end>
      <status>unmodified</status>
      <modifiedWord/>
      <trackRevisions>false</trackRevisions>
    </reviewItem>
    <reviewItem>
      <errorID>91daa23d-ea46-4d3c-96a4-3059785f8384</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1B97EDD0</paraID>
      <start>0</start>
      <end>2</end>
      <status>modified</status>
      <modifiedWord>2.</modifiedWord>
      <trackRevisions>false</trackRevisions>
    </reviewItem>
    <reviewItem>
      <errorID>678aad57-4ad5-4b12-91b9-2c3f2043314e</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7C945BF9</paraID>
      <start>0</start>
      <end>2</end>
      <status>modified</status>
      <modifiedWord>3.</modifiedWord>
      <trackRevisions>false</trackRevisions>
    </reviewItem>
    <reviewItem>
      <errorID>350b082f-3b6c-45cb-9ea7-2118ad6c28b6</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5804DE2B</paraID>
      <start>0</start>
      <end>2</end>
      <status>modified</status>
      <modifiedWord>1.</modifiedWord>
      <trackRevisions>false</trackRevisions>
    </reviewItem>
    <reviewItem>
      <errorID>ef7855d4-d129-46a1-83fe-76265f4fd99e</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3AD464B0</paraID>
      <start>0</start>
      <end>2</end>
      <status>modified</status>
      <modifiedWord>2.</modifiedWord>
      <trackRevisions>false</trackRevisions>
    </reviewItem>
    <reviewItem>
      <errorID>ba0548f4-3c29-47f1-8a27-a825d122a6dd</errorID>
      <errorWord>-</errorWord>
      <group>L1_Format</group>
      <groupName>格式问题</groupName>
      <ability>L2_HalfPunc</ability>
      <abilityName>全半角检查</abilityName>
      <candidateList>
        <item>－</item>
      </candidateList>
      <explain>文本全半角错误。</explain>
      <paraID>5DBADAD3</paraID>
      <start>15</start>
      <end>16</end>
      <status>modified</status>
      <modifiedWord>－</modifiedWord>
      <trackRevisions>false</trackRevisions>
    </reviewItem>
    <reviewItem>
      <errorID>ffd4e25d-56b6-4677-b9ba-cda1aab045c7</errorID>
      <errorWord>-</errorWord>
      <group>L1_Format</group>
      <groupName>格式问题</groupName>
      <ability>L2_HalfPunc</ability>
      <abilityName>全半角检查</abilityName>
      <candidateList>
        <item>－</item>
      </candidateList>
      <explain>文本全半角错误。</explain>
      <paraID>5DBADAD3</paraID>
      <start>18</start>
      <end>19</end>
      <status>modified</status>
      <modifiedWord>－</modifiedWord>
      <trackRevisions>false</trackRevisions>
    </reviewItem>
    <reviewItem>
      <errorID>f4a32531-451c-4bc6-9dd0-d0fe96463480</errorID>
      <errorWord>-</errorWord>
      <group>L1_Format</group>
      <groupName>格式问题</groupName>
      <ability>L2_HalfPunc</ability>
      <abilityName>全半角检查</abilityName>
      <candidateList>
        <item>－</item>
      </candidateList>
      <explain>文本全半角错误。</explain>
      <paraID>5DBADAD3</paraID>
      <start>21</start>
      <end>22</end>
      <status>modified</status>
      <modifiedWord>－</modifiedWord>
      <trackRevisions>false</trackRevisions>
    </reviewItem>
    <reviewItem>
      <errorID>07a97839-4d5f-451b-ba35-1cb8e67d9801</errorID>
      <errorWord>(</errorWord>
      <group>L1_Format</group>
      <groupName>格式问题</groupName>
      <ability>L2_HalfPunc</ability>
      <abilityName>全半角检查</abilityName>
      <candidateList>
        <item>（</item>
      </candidateList>
      <explain>文本全半角错误。</explain>
      <paraID>6636E209</paraID>
      <start>7</start>
      <end>8</end>
      <status>modified</status>
      <modifiedWord>（</modifiedWord>
      <trackRevisions>false</trackRevisions>
    </reviewItem>
    <reviewItem>
      <errorID>8f986359-7255-481e-812e-3c77de890f2e</errorID>
      <errorWord>)</errorWord>
      <group>L1_Format</group>
      <groupName>格式问题</groupName>
      <ability>L2_HalfPunc</ability>
      <abilityName>全半角检查</abilityName>
      <candidateList>
        <item>）</item>
      </candidateList>
      <explain>文本全半角错误。</explain>
      <paraID>6636E209</paraID>
      <start>10</start>
      <end>11</end>
      <status>modified</status>
      <modifiedWord>）</modifiedWord>
      <trackRevisions>false</trackRevisions>
    </reviewItem>
    <reviewItem>
      <errorID>44b74e5a-eedb-431a-b46e-4f16b17d13fa</errorID>
      <errorWord>(</errorWord>
      <group>L1_Format</group>
      <groupName>格式问题</groupName>
      <ability>L2_HalfPunc</ability>
      <abilityName>全半角检查</abilityName>
      <candidateList>
        <item>（</item>
      </candidateList>
      <explain>文本全半角错误。</explain>
      <paraID>409EC7B7</paraID>
      <start>6</start>
      <end>7</end>
      <status>modified</status>
      <modifiedWord>（</modifiedWord>
      <trackRevisions>false</trackRevisions>
    </reviewItem>
    <reviewItem>
      <errorID>4af69bec-1953-4a5b-956f-af115f758cb8</errorID>
      <errorWord>)</errorWord>
      <group>L1_Format</group>
      <groupName>格式问题</groupName>
      <ability>L2_HalfPunc</ability>
      <abilityName>全半角检查</abilityName>
      <candidateList>
        <item>）</item>
      </candidateList>
      <explain>文本全半角错误。</explain>
      <paraID>409EC7B7</paraID>
      <start>9</start>
      <end>10</end>
      <status>modified</status>
      <modifiedWord>）</modifiedWord>
      <trackRevisions>false</trackRevisions>
    </reviewItem>
    <reviewItem>
      <errorID>78cf71a9-116b-4e4c-a8d6-e037f28f41bb</errorID>
      <errorWord>(</errorWord>
      <group>L1_Format</group>
      <groupName>格式问题</groupName>
      <ability>L2_HalfPunc</ability>
      <abilityName>全半角检查</abilityName>
      <candidateList>
        <item>（</item>
      </candidateList>
      <explain>文本全半角错误。</explain>
      <paraID>541C6B18</paraID>
      <start>6</start>
      <end>7</end>
      <status>modified</status>
      <modifiedWord>（</modifiedWord>
      <trackRevisions>false</trackRevisions>
    </reviewItem>
    <reviewItem>
      <errorID>3d8ac44b-ab3e-4fee-b355-992def88dbd6</errorID>
      <errorWord>)</errorWord>
      <group>L1_Format</group>
      <groupName>格式问题</groupName>
      <ability>L2_HalfPunc</ability>
      <abilityName>全半角检查</abilityName>
      <candidateList>
        <item>）</item>
      </candidateList>
      <explain>文本全半角错误。</explain>
      <paraID>541C6B18</paraID>
      <start>9</start>
      <end>10</end>
      <status>modified</status>
      <modifiedWord>）</modifiedWord>
      <trackRevisions>false</trackRevisions>
    </reviewItem>
    <reviewItem>
      <errorID>03322e32-72f2-4fe1-a741-7f6ffefcfa3f</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756B2C58</paraID>
      <start>0</start>
      <end>2</end>
      <status>modified</status>
      <modifiedWord>1.</modifiedWord>
      <trackRevisions>false</trackRevisions>
    </reviewItem>
    <reviewItem>
      <errorID>d5542fd3-c880-4146-9af7-6fb4693b4391</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38417F1A</paraID>
      <start>0</start>
      <end>2</end>
      <status>modified</status>
      <modifiedWord>2.</modifiedWord>
      <trackRevisions>false</trackRevisions>
    </reviewItem>
    <reviewItem>
      <errorID>049696ff-167f-48c1-9ab7-ea6fe06240d8</errorID>
      <errorWord>)</errorWord>
      <group>L1_Format</group>
      <groupName>格式问题</groupName>
      <ability>L2_HalfPunc</ability>
      <abilityName>全半角检查</abilityName>
      <candidateList>
        <item>）</item>
      </candidateList>
      <explain>文本全半角错误。</explain>
      <paraID>45540C13</paraID>
      <start>13</start>
      <end>14</end>
      <status>modified</status>
      <modifiedWord>）</modifiedWord>
      <trackRevisions>false</trackRevisions>
    </reviewItem>
    <reviewItem>
      <errorID>d2a05e8d-305b-478f-ae7c-f29d3ef9f2aa</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32728A7C</paraID>
      <start>0</start>
      <end>2</end>
      <status>modified</status>
      <modifiedWord>1.</modifiedWord>
      <trackRevisions>false</trackRevisions>
    </reviewItem>
    <reviewItem>
      <errorID>244b8bb5-dd7d-42c1-9af0-ad9fc57d63f1</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58968836</paraID>
      <start>0</start>
      <end>2</end>
      <status>modified</status>
      <modifiedWord>2.</modifiedWord>
      <trackRevisions>false</trackRevisions>
    </reviewItem>
    <reviewItem>
      <errorID>548bbbd9-b816-4596-b749-d07ac779479c</errorID>
      <errorWord>(</errorWord>
      <group>L1_Format</group>
      <groupName>格式问题</groupName>
      <ability>L2_HalfPunc</ability>
      <abilityName>全半角检查</abilityName>
      <candidateList>
        <item>（</item>
      </candidateList>
      <explain>文本全半角错误。</explain>
      <paraID>779E6ACB</paraID>
      <start>8</start>
      <end>9</end>
      <status>modified</status>
      <modifiedWord>（</modifiedWord>
      <trackRevisions>false</trackRevisions>
    </reviewItem>
    <reviewItem>
      <errorID>43cde550-f715-467b-8210-b1b24ad81eb1</errorID>
      <errorWord>)</errorWord>
      <group>L1_Format</group>
      <groupName>格式问题</groupName>
      <ability>L2_HalfPunc</ability>
      <abilityName>全半角检查</abilityName>
      <candidateList>
        <item>）</item>
      </candidateList>
      <explain>文本全半角错误。</explain>
      <paraID>779E6ACB</paraID>
      <start>13</start>
      <end>14</end>
      <status>modified</status>
      <modifiedWord>）</modifiedWord>
      <trackRevisions>false</trackRevisions>
    </reviewItem>
    <reviewItem>
      <errorID>36c66e01-0116-41cc-800f-8f2b1fb7cf04</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565C1A38</paraID>
      <start>0</start>
      <end>2</end>
      <status>modified</status>
      <modifiedWord>1.</modifiedWord>
      <trackRevisions>false</trackRevisions>
    </reviewItem>
    <reviewItem>
      <errorID>05bcad9b-23c5-45df-a941-60437d5abe93</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286FC0CB</paraID>
      <start>0</start>
      <end>2</end>
      <status>modified</status>
      <modifiedWord>2.</modifiedWord>
      <trackRevisions>false</trackRevisions>
    </reviewItem>
    <reviewItem>
      <errorID>094e00ba-fcb6-4ef8-9df2-3eb70ef09b57</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251776F6</paraID>
      <start>0</start>
      <end>2</end>
      <status>modified</status>
      <modifiedWord>3.</modifiedWord>
      <trackRevisions>false</trackRevisions>
    </reviewItem>
    <reviewItem>
      <errorID>a27361ba-03b1-49eb-b141-50d10ddbe178</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3A5C4E29</paraID>
      <start>0</start>
      <end>2</end>
      <status>modified</status>
      <modifiedWord>4.</modifiedWord>
      <trackRevisions>false</trackRevisions>
    </reviewItem>
    <reviewItem>
      <errorID>79bc40c1-87d2-4466-8a00-27c83344b770</errorID>
      <errorWord>5、</errorWord>
      <group>L1_Format</group>
      <groupName>格式问题</groupName>
      <ability>L2_Ordinal</ability>
      <abilityName>序号格式</abilityName>
      <candidateList>
        <item>5.</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62129737</paraID>
      <start>0</start>
      <end>2</end>
      <status>modified</status>
      <modifiedWord>5.</modifiedWord>
      <trackRevisions>false</trackRevisions>
    </reviewItem>
    <reviewItem>
      <errorID>f44938d4-a894-4dde-b448-c5ca299b677e</errorID>
      <errorWord>1、</errorWord>
      <group>L1_Format</group>
      <groupName>格式问题</groupName>
      <ability>L2_Ordinal</ability>
      <abilityName>序号格式</abilityName>
      <candidateList>
        <item>1.</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1E72F6A7</paraID>
      <start>0</start>
      <end>2</end>
      <status>modified</status>
      <modifiedWord>1.</modifiedWord>
      <trackRevisions>false</trackRevisions>
    </reviewItem>
    <reviewItem>
      <errorID>61adf372-ad84-4db5-aa25-adeecde05a1e</errorID>
      <errorWord>(</errorWord>
      <group>L1_Format</group>
      <groupName>格式问题</groupName>
      <ability>L2_HalfPunc</ability>
      <abilityName>全半角检查</abilityName>
      <candidateList>
        <item>（</item>
      </candidateList>
      <explain>文本全半角错误。</explain>
      <paraID>1E72F6A7</paraID>
      <start>6</start>
      <end>7</end>
      <status>modified</status>
      <modifiedWord>（</modifiedWord>
      <trackRevisions>false</trackRevisions>
    </reviewItem>
    <reviewItem>
      <errorID>b90504a5-820d-4e4e-a839-d5c422cf7144</errorID>
      <errorWord>)</errorWord>
      <group>L1_Format</group>
      <groupName>格式问题</groupName>
      <ability>L2_HalfPunc</ability>
      <abilityName>全半角检查</abilityName>
      <candidateList>
        <item>）</item>
      </candidateList>
      <explain>文本全半角错误。</explain>
      <paraID>1E72F6A7</paraID>
      <start>14</start>
      <end>15</end>
      <status>modified</status>
      <modifiedWord>）</modifiedWord>
      <trackRevisions>false</trackRevisions>
    </reviewItem>
    <reviewItem>
      <errorID>5085ec0d-cd26-4eab-841d-fbc96818bdb2</errorID>
      <errorWord>2、</errorWord>
      <group>L1_Format</group>
      <groupName>格式问题</groupName>
      <ability>L2_Ordinal</ability>
      <abilityName>序号格式</abilityName>
      <candidateList>
        <item>2.</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14E99895</paraID>
      <start>0</start>
      <end>2</end>
      <status>modified</status>
      <modifiedWord>2.</modifiedWord>
      <trackRevisions>false</trackRevisions>
    </reviewItem>
    <reviewItem>
      <errorID>6b04fd53-5335-4e82-aef6-ff356b371cf3</errorID>
      <errorWord>(</errorWord>
      <group>L1_Format</group>
      <groupName>格式问题</groupName>
      <ability>L2_HalfPunc</ability>
      <abilityName>全半角检查</abilityName>
      <candidateList>
        <item>（</item>
      </candidateList>
      <explain>文本全半角错误。</explain>
      <paraID>14E99895</paraID>
      <start>6</start>
      <end>7</end>
      <status>modified</status>
      <modifiedWord>（</modifiedWord>
      <trackRevisions>false</trackRevisions>
    </reviewItem>
    <reviewItem>
      <errorID>b8f4f579-925b-4705-92a1-033a2e06f7be</errorID>
      <errorWord>)</errorWord>
      <group>L1_Format</group>
      <groupName>格式问题</groupName>
      <ability>L2_HalfPunc</ability>
      <abilityName>全半角检查</abilityName>
      <candidateList>
        <item>）</item>
      </candidateList>
      <explain>文本全半角错误。</explain>
      <paraID>14E99895</paraID>
      <start>12</start>
      <end>13</end>
      <status>modified</status>
      <modifiedWord>）</modifiedWord>
      <trackRevisions>false</trackRevisions>
    </reviewItem>
    <reviewItem>
      <errorID>9754eea8-91be-47ce-ab07-46b0fd36bf4e</errorID>
      <errorWord>3、</errorWord>
      <group>L1_Format</group>
      <groupName>格式问题</groupName>
      <ability>L2_Ordinal</ability>
      <abilityName>序号格式</abilityName>
      <candidateList>
        <item>3.</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6440077C</paraID>
      <start>0</start>
      <end>2</end>
      <status>modified</status>
      <modifiedWord>3.</modifiedWord>
      <trackRevisions>false</trackRevisions>
    </reviewItem>
    <reviewItem>
      <errorID>f95f94ff-cd4f-4917-96c4-62ba540bc61d</errorID>
      <errorWord>(</errorWord>
      <group>L1_Format</group>
      <groupName>格式问题</groupName>
      <ability>L2_HalfPunc</ability>
      <abilityName>全半角检查</abilityName>
      <candidateList>
        <item>（</item>
      </candidateList>
      <explain>文本全半角错误。</explain>
      <paraID>6440077C</paraID>
      <start>6</start>
      <end>7</end>
      <status>modified</status>
      <modifiedWord>（</modifiedWord>
      <trackRevisions>false</trackRevisions>
    </reviewItem>
    <reviewItem>
      <errorID>b1180b8a-bdbe-4f04-842a-6a32b0bcaf79</errorID>
      <errorWord>)</errorWord>
      <group>L1_Format</group>
      <groupName>格式问题</groupName>
      <ability>L2_HalfPunc</ability>
      <abilityName>全半角检查</abilityName>
      <candidateList>
        <item>）</item>
      </candidateList>
      <explain>文本全半角错误。</explain>
      <paraID>6440077C</paraID>
      <start>16</start>
      <end>17</end>
      <status>modified</status>
      <modifiedWord>）</modifiedWord>
      <trackRevisions>false</trackRevisions>
    </reviewItem>
    <reviewItem>
      <errorID>7db33fc6-889a-46d9-881a-219fb1af42a3</errorID>
      <errorWord>4、</errorWord>
      <group>L1_Format</group>
      <groupName>格式问题</groupName>
      <ability>L2_Ordinal</ability>
      <abilityName>序号格式</abilityName>
      <candidateList>
        <item>4.</item>
      </candidateList>
      <explain>中文书写环境建议使用国标要求书写序次语。根据标点符号用法（GB/T 15834—2011）序次语书写要求，通常第一层是带有顿号的汉字数字，如“一、”；第二层是带括号（全角）的汉字数字，如“（一）”；第三层是带下脚点（半角）的阿拉伯数字，如“1.”；第四层是带括号（全角）的阿拉伯数字，如“（1）”“1）”；其后可以按照书写者意愿输入带圈的阿拉伯数字或大小写拉丁字母，如“①”“ a.”。</explain>
      <paraID>21CAB989</paraID>
      <start>0</start>
      <end>2</end>
      <status>modified</status>
      <modifiedWord>4.</modifiedWord>
      <trackRevisions>false</trackRevisions>
    </reviewItem>
    <reviewItem>
      <errorID>fa521e8f-55be-4a2e-ba02-54745f08c503</errorID>
      <errorWord>(</errorWord>
      <group>L1_Format</group>
      <groupName>格式问题</groupName>
      <ability>L2_HalfPunc</ability>
      <abilityName>全半角检查</abilityName>
      <candidateList>
        <item>（</item>
      </candidateList>
      <explain>文本全半角错误。</explain>
      <paraID>21CAB989</paraID>
      <start>6</start>
      <end>7</end>
      <status>modified</status>
      <modifiedWord>（</modifiedWord>
      <trackRevisions>false</trackRevisions>
    </reviewItem>
    <reviewItem>
      <errorID>0b44d5ee-4213-4d56-b661-7937b1f6bb75</errorID>
      <errorWord>)</errorWord>
      <group>L1_Format</group>
      <groupName>格式问题</groupName>
      <ability>L2_HalfPunc</ability>
      <abilityName>全半角检查</abilityName>
      <candidateList>
        <item>）</item>
      </candidateList>
      <explain>文本全半角错误。</explain>
      <paraID>21CAB989</paraID>
      <start>16</start>
      <end>17</end>
      <status>modified</status>
      <modifiedWord>）</modifiedWord>
      <trackRevisions>false</trackRevisions>
    </reviewItem>
    <reviewItem>
      <errorID>67948d97-ad07-4443-a555-e228f724a986</errorID>
      <errorWord>(</errorWord>
      <group>L1_Format</group>
      <groupName>格式问题</groupName>
      <ability>L2_HalfPunc</ability>
      <abilityName>全半角检查</abilityName>
      <candidateList>
        <item>（</item>
      </candidateList>
      <explain>文本全半角错误。</explain>
      <paraID>45DED91E</paraID>
      <start>15</start>
      <end>16</end>
      <status>modified</status>
      <modifiedWord>（</modifiedWord>
      <trackRevisions>false</trackRevisions>
    </reviewItem>
    <reviewItem>
      <errorID>b59158ca-9ea9-418c-aeb5-d4f997cacbdd</errorID>
      <errorWord>)</errorWord>
      <group>L1_Format</group>
      <groupName>格式问题</groupName>
      <ability>L2_HalfPunc</ability>
      <abilityName>全半角检查</abilityName>
      <candidateList>
        <item>）</item>
      </candidateList>
      <explain>文本全半角错误。</explain>
      <paraID>45DED91E</paraID>
      <start>32</start>
      <end>33</end>
      <status>modified</status>
      <modifiedWord>）</modifiedWord>
      <trackRevisions>false</trackRevisions>
    </reviewItem>
    <reviewItem>
      <errorID>7f681198-9d64-4afb-b929-98484bb80b15</errorID>
      <errorWord>-</errorWord>
      <group>L1_Punc</group>
      <groupName>标点问题</groupName>
      <ability>L2_Punc</ability>
      <abilityName>标点符号检查</abilityName>
      <candidateList>
        <item>—</item>
      </candidateList>
      <explain>根据国标GB/T 15834-2011《标点符号用法》中的4.13.3.2节，标识相关项目（如时间、地域等）的起止，以及标识数值范围（由阿拉伯数字或汉字数字构成）的起止时，一般用一字线或长浪纹线。如“25～30g”“2011年2月3日—10日”。</explain>
      <paraID>74342444</paraID>
      <start>59</start>
      <end>60</end>
      <status>unmodified</status>
      <modifiedWord/>
      <trackRevisions>false</trackRevisions>
    </reviewItem>
    <reviewItem>
      <errorID>f5fb5c81-b05b-4920-8514-73d1d4ec25a5</errorID>
      <errorWord>-</errorWord>
      <group>L1_Format</group>
      <groupName>格式问题</groupName>
      <ability>L2_HalfPunc</ability>
      <abilityName>全半角检查</abilityName>
      <candidateList>
        <item>－</item>
      </candidateList>
      <explain>文本全半角错误。</explain>
      <paraID>7074499F</paraID>
      <start>43</start>
      <end>44</end>
      <status>modified</status>
      <modifiedWord>－</modifiedWord>
      <trackRevisions>false</trackRevisions>
    </reviewItem>
    <reviewItem>
      <errorID>7409c434-8f4b-4e39-abd1-07d24f82f637</errorID>
      <errorWord>-</errorWord>
      <group>L1_Format</group>
      <groupName>格式问题</groupName>
      <ability>L2_HalfPunc</ability>
      <abilityName>全半角检查</abilityName>
      <candidateList>
        <item>－</item>
      </candidateList>
      <explain>文本全半角错误。</explain>
      <paraID>7074499F</paraID>
      <start>46</start>
      <end>47</end>
      <status>modified</status>
      <modifiedWord>－</modifiedWord>
      <trackRevisions>false</trackRevisions>
    </reviewItem>
    <reviewItem>
      <errorID>53424859-1e41-4945-9249-5dc55ffedb48</errorID>
      <errorWord>-</errorWord>
      <group>L1_Format</group>
      <groupName>格式问题</groupName>
      <ability>L2_HalfPunc</ability>
      <abilityName>全半角检查</abilityName>
      <candidateList>
        <item>－</item>
      </candidateList>
      <explain>文本全半角错误。</explain>
      <paraID>7074499F</paraID>
      <start>49</start>
      <end>50</end>
      <status>modified</status>
      <modifiedWord>－</modifiedWord>
      <trackRevisions>false</trackRevisions>
    </reviewItem>
    <reviewItem>
      <errorID>98c4517f-68b4-49a0-b30f-a1b7279fe2d2</errorID>
      <errorWord>的</errorWord>
      <group>L1_Word</group>
      <groupName>字词问题</groupName>
      <ability>L2_DDD</ability>
      <abilityName>的地得用法</abilityName>
      <candidateList>
        <item>地</item>
      </candidateList>
      <explain>“地”常用于连接修饰语与动词性中心语，表示动作的方式、状态或程度。</explain>
      <paraID>7074499F</paraID>
      <start>221</start>
      <end>222</end>
      <status>unmodified</status>
      <modifiedWord/>
      <trackRevisions>false</trackRevisions>
    </reviewItem>
    <reviewItem>
      <errorID>c67a812e-c859-4b76-b86b-14d2903dfd85</errorID>
      <errorWord>的社会议</errorWord>
      <group>L1_Sensitive</group>
      <groupName>敏感问题</groupName>
      <ability>L2_Prohibited</ability>
      <abilityName>违禁内容</abilityName>
      <candidateList/>
      <explain>【违禁内容】句中涉及国家法律明令禁止的违禁内容，请注意甄别。</explain>
      <paraID>43818027</paraID>
      <start>42</start>
      <end>46</end>
      <status>ignored</status>
      <modifiedWord/>
      <trackRevisions>false</trackRevisions>
    </reviewItem>
    <reviewItem>
      <errorID>198ede19-9a23-485d-a54d-4d01727e42cc</errorID>
      <errorWord>初版</errorWord>
      <group>L1_Word</group>
      <groupName>字词问题</groupName>
      <ability>L2_Typo</ability>
      <abilityName>字词错误</abilityName>
      <candidateList>
        <item>初步</item>
      </candidateList>
      <explain/>
      <paraID>4087E371</paraID>
      <start>4</start>
      <end>6</end>
      <status>unmodified</status>
      <modifiedWord/>
      <trackRevisions>false</trackRevisions>
    </reviewItem>
  </reviewItems>
  <config/>
</contractReview>
</file>

<file path=customXml/item3.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fd0f72-9490-4f1c-86f6-967307375291}">
  <ds:schemaRefs/>
</ds:datastoreItem>
</file>

<file path=customXml/itemProps3.xml><?xml version="1.0" encoding="utf-8"?>
<ds:datastoreItem xmlns:ds="http://schemas.openxmlformats.org/officeDocument/2006/customXml" ds:itemID="{10326EEA-B91A-46EB-8971-5A85EAFC7A19}">
  <ds:schemaRefs/>
</ds:datastoreItem>
</file>

<file path=docProps/app.xml><?xml version="1.0" encoding="utf-8"?>
<Properties xmlns="http://schemas.openxmlformats.org/officeDocument/2006/extended-properties" xmlns:vt="http://schemas.openxmlformats.org/officeDocument/2006/docPropsVTypes">
  <Template>Normal.dotm</Template>
  <Company>示范性软件学院联盟</Company>
  <Pages>49</Pages>
  <Words>8657</Words>
  <Characters>9272</Characters>
  <Lines>989</Lines>
  <Paragraphs>690</Paragraphs>
  <TotalTime>184</TotalTime>
  <ScaleCrop>false</ScaleCrop>
  <LinksUpToDate>false</LinksUpToDate>
  <CharactersWithSpaces>9362</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2026-02-01T23:39:00Z</dcterms:created>
  <dc:creator>示范性软件学院联盟</dc:creator>
  <dc:description>第十四届全国大学生软件创新大赛</dc:description>
  <cp:lastModifiedBy>孙宇凯</cp:lastModifiedBy>
  <dcterms:modified xsi:type="dcterms:W3CDTF">2026-02-02T04:03:27Z</dcterms:modified>
  <dc:title>作品创新性分析报告</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4D8BE0E3A4A04E18A23830777902A6A3_13</vt:lpwstr>
  </property>
  <property fmtid="{D5CDD505-2E9C-101B-9397-08002B2CF9AE}" pid="4" name="KSOTemplateDocerSaveRecord">
    <vt:lpwstr>eyJoZGlkIjoiNzI1NTYyMzU1NThlZDdkYjdjOWJlNWY1M2IyOTUzODYiLCJ1c2VySWQiOiIxNzc4NjgyODg5In0=</vt:lpwstr>
  </property>
</Properties>
</file>